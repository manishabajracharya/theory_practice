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0EDF" w:rsidRPr="00511541" w:rsidRDefault="00A032A3" w:rsidP="00511541">
      <w:pPr>
        <w:pStyle w:val="ListParagraph"/>
        <w:numPr>
          <w:ilvl w:val="0"/>
          <w:numId w:val="1"/>
        </w:numPr>
        <w:rPr>
          <w:b/>
        </w:rPr>
      </w:pPr>
      <w:r w:rsidRPr="00511541">
        <w:rPr>
          <w:b/>
        </w:rPr>
        <w:t>Access modifiers:</w:t>
      </w:r>
    </w:p>
    <w:p w:rsidR="00A032A3" w:rsidRDefault="00FA34CC">
      <w:r>
        <w:rPr>
          <w:noProof/>
        </w:rPr>
        <w:drawing>
          <wp:inline distT="0" distB="0" distL="0" distR="0">
            <wp:extent cx="6515100" cy="327611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6515100" cy="3276111"/>
                    </a:xfrm>
                    <a:prstGeom prst="rect">
                      <a:avLst/>
                    </a:prstGeom>
                    <a:noFill/>
                    <a:ln w="9525">
                      <a:noFill/>
                      <a:miter lim="800000"/>
                      <a:headEnd/>
                      <a:tailEnd/>
                    </a:ln>
                  </pic:spPr>
                </pic:pic>
              </a:graphicData>
            </a:graphic>
          </wp:inline>
        </w:drawing>
      </w:r>
    </w:p>
    <w:p w:rsidR="00511541" w:rsidRDefault="00511541"/>
    <w:p w:rsidR="00511541" w:rsidRDefault="00511541" w:rsidP="00511541">
      <w:pPr>
        <w:pStyle w:val="ListParagraph"/>
        <w:numPr>
          <w:ilvl w:val="0"/>
          <w:numId w:val="1"/>
        </w:numPr>
      </w:pPr>
      <w:r>
        <w:t>Polymorphism:</w:t>
      </w:r>
    </w:p>
    <w:p w:rsidR="00511541" w:rsidRDefault="00511541" w:rsidP="00511541">
      <w:pPr>
        <w:pStyle w:val="ListParagraph"/>
      </w:pPr>
      <w:r>
        <w:t>Reference type is super class and the object created is from subclass. This is polymorphism.</w:t>
      </w:r>
    </w:p>
    <w:p w:rsidR="00511541" w:rsidRDefault="00511541" w:rsidP="00511541">
      <w:pPr>
        <w:pStyle w:val="ListParagraph"/>
      </w:pPr>
    </w:p>
    <w:p w:rsidR="00511541" w:rsidRDefault="00511541" w:rsidP="00511541">
      <w:pPr>
        <w:pStyle w:val="ListParagraph"/>
      </w:pPr>
      <w:r>
        <w:rPr>
          <w:noProof/>
        </w:rPr>
        <w:drawing>
          <wp:inline distT="0" distB="0" distL="0" distR="0">
            <wp:extent cx="6515100" cy="366295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515100" cy="3662955"/>
                    </a:xfrm>
                    <a:prstGeom prst="rect">
                      <a:avLst/>
                    </a:prstGeom>
                    <a:noFill/>
                    <a:ln w="9525">
                      <a:noFill/>
                      <a:miter lim="800000"/>
                      <a:headEnd/>
                      <a:tailEnd/>
                    </a:ln>
                  </pic:spPr>
                </pic:pic>
              </a:graphicData>
            </a:graphic>
          </wp:inline>
        </w:drawing>
      </w:r>
    </w:p>
    <w:p w:rsidR="002154FE" w:rsidRDefault="002154FE" w:rsidP="00511541">
      <w:pPr>
        <w:pStyle w:val="ListParagraph"/>
      </w:pPr>
    </w:p>
    <w:p w:rsidR="002154FE" w:rsidRDefault="002154FE" w:rsidP="00511541">
      <w:pPr>
        <w:pStyle w:val="ListParagraph"/>
      </w:pPr>
      <w:r>
        <w:t>Note: static methods, fields in super class cannot be overridden. But they are hidden.</w:t>
      </w:r>
    </w:p>
    <w:p w:rsidR="002154FE" w:rsidRDefault="002154FE" w:rsidP="00511541">
      <w:pPr>
        <w:pStyle w:val="ListParagraph"/>
      </w:pPr>
      <w:r>
        <w:t xml:space="preserve">Refer: </w:t>
      </w:r>
    </w:p>
    <w:p w:rsidR="002154FE" w:rsidRDefault="00175C77" w:rsidP="00511541">
      <w:pPr>
        <w:pStyle w:val="ListParagraph"/>
      </w:pPr>
      <w:hyperlink r:id="rId8" w:history="1">
        <w:r w:rsidR="002154FE" w:rsidRPr="00842427">
          <w:rPr>
            <w:rStyle w:val="Hyperlink"/>
          </w:rPr>
          <w:t>https://www.programcreek.com/2012/11/java-field-overriding/</w:t>
        </w:r>
      </w:hyperlink>
    </w:p>
    <w:p w:rsidR="002154FE" w:rsidRDefault="00175C77" w:rsidP="00511541">
      <w:pPr>
        <w:pStyle w:val="ListParagraph"/>
      </w:pPr>
      <w:hyperlink r:id="rId9" w:history="1">
        <w:r w:rsidR="002154FE" w:rsidRPr="00842427">
          <w:rPr>
            <w:rStyle w:val="Hyperlink"/>
          </w:rPr>
          <w:t>https://www.geeksforgeeks.org/can-we-overload-or-override-static-methods-in-java/</w:t>
        </w:r>
      </w:hyperlink>
    </w:p>
    <w:p w:rsidR="00EA6D9B" w:rsidRDefault="00EA6D9B" w:rsidP="00511541">
      <w:pPr>
        <w:pStyle w:val="ListParagraph"/>
      </w:pPr>
    </w:p>
    <w:p w:rsidR="000E131A" w:rsidRDefault="000E131A" w:rsidP="00511541">
      <w:pPr>
        <w:pStyle w:val="ListParagraph"/>
      </w:pPr>
    </w:p>
    <w:p w:rsidR="00EA6D9B" w:rsidRDefault="00EA6D9B" w:rsidP="00EA6D9B">
      <w:pPr>
        <w:pStyle w:val="ListParagraph"/>
        <w:numPr>
          <w:ilvl w:val="0"/>
          <w:numId w:val="1"/>
        </w:numPr>
        <w:rPr>
          <w:b/>
        </w:rPr>
      </w:pPr>
      <w:r w:rsidRPr="00EA6D9B">
        <w:rPr>
          <w:b/>
        </w:rPr>
        <w:lastRenderedPageBreak/>
        <w:t>Interface:</w:t>
      </w:r>
    </w:p>
    <w:p w:rsidR="00EA6D9B" w:rsidRDefault="00EA6D9B" w:rsidP="00EA6D9B">
      <w:pPr>
        <w:pStyle w:val="ListParagraph"/>
      </w:pPr>
      <w:r w:rsidRPr="00A06A63">
        <w:t xml:space="preserve">Multiple </w:t>
      </w:r>
      <w:proofErr w:type="gramStart"/>
      <w:r w:rsidRPr="00A06A63">
        <w:t>inheritance</w:t>
      </w:r>
      <w:proofErr w:type="gramEnd"/>
      <w:r w:rsidRPr="00A06A63">
        <w:t>. “</w:t>
      </w:r>
      <w:proofErr w:type="gramStart"/>
      <w:r w:rsidRPr="00A06A63">
        <w:t>extend</w:t>
      </w:r>
      <w:proofErr w:type="gramEnd"/>
      <w:r w:rsidRPr="00A06A63">
        <w:t xml:space="preserve">” </w:t>
      </w:r>
      <w:r w:rsidR="00A06A63" w:rsidRPr="00A06A63">
        <w:t>for inheriting from Class. “</w:t>
      </w:r>
      <w:proofErr w:type="gramStart"/>
      <w:r w:rsidR="00A06A63" w:rsidRPr="00A06A63">
        <w:t>implement</w:t>
      </w:r>
      <w:proofErr w:type="gramEnd"/>
      <w:r w:rsidR="00A06A63" w:rsidRPr="00A06A63">
        <w:t>” for inheriting from Interface.</w:t>
      </w:r>
    </w:p>
    <w:p w:rsidR="000E131A" w:rsidRDefault="00FA34CC" w:rsidP="00EA6D9B">
      <w:pPr>
        <w:pStyle w:val="ListParagraph"/>
      </w:pPr>
      <w:r>
        <w:rPr>
          <w:noProof/>
        </w:rPr>
        <w:drawing>
          <wp:inline distT="0" distB="0" distL="0" distR="0">
            <wp:extent cx="6515100" cy="279620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6515100" cy="2796205"/>
                    </a:xfrm>
                    <a:prstGeom prst="rect">
                      <a:avLst/>
                    </a:prstGeom>
                    <a:noFill/>
                    <a:ln w="9525">
                      <a:noFill/>
                      <a:miter lim="800000"/>
                      <a:headEnd/>
                      <a:tailEnd/>
                    </a:ln>
                  </pic:spPr>
                </pic:pic>
              </a:graphicData>
            </a:graphic>
          </wp:inline>
        </w:drawing>
      </w:r>
    </w:p>
    <w:p w:rsidR="000E131A" w:rsidRDefault="000E131A" w:rsidP="00EA6D9B">
      <w:pPr>
        <w:pStyle w:val="ListParagraph"/>
      </w:pPr>
    </w:p>
    <w:p w:rsidR="000E131A" w:rsidRDefault="000E131A" w:rsidP="00EA6D9B">
      <w:pPr>
        <w:pStyle w:val="ListParagraph"/>
      </w:pPr>
      <w:r>
        <w:rPr>
          <w:noProof/>
        </w:rPr>
        <w:drawing>
          <wp:inline distT="0" distB="0" distL="0" distR="0">
            <wp:extent cx="6515100" cy="36629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515100" cy="3662955"/>
                    </a:xfrm>
                    <a:prstGeom prst="rect">
                      <a:avLst/>
                    </a:prstGeom>
                    <a:noFill/>
                    <a:ln w="9525">
                      <a:noFill/>
                      <a:miter lim="800000"/>
                      <a:headEnd/>
                      <a:tailEnd/>
                    </a:ln>
                  </pic:spPr>
                </pic:pic>
              </a:graphicData>
            </a:graphic>
          </wp:inline>
        </w:drawing>
      </w:r>
    </w:p>
    <w:p w:rsidR="00EF63C4" w:rsidRDefault="00EF63C4" w:rsidP="00EA6D9B">
      <w:pPr>
        <w:pStyle w:val="ListParagraph"/>
      </w:pPr>
    </w:p>
    <w:p w:rsidR="00EF63C4" w:rsidRDefault="00CD77E2" w:rsidP="00EA6D9B">
      <w:pPr>
        <w:pStyle w:val="ListParagraph"/>
      </w:pPr>
      <w:r>
        <w:t>Example for par</w:t>
      </w:r>
      <w:r w:rsidR="00567940">
        <w:t>ent class object = child class.</w:t>
      </w:r>
    </w:p>
    <w:p w:rsidR="00CD77E2" w:rsidRPr="00CD77E2" w:rsidRDefault="00CD77E2" w:rsidP="00CD77E2">
      <w:pPr>
        <w:autoSpaceDE w:val="0"/>
        <w:autoSpaceDN w:val="0"/>
        <w:adjustRightInd w:val="0"/>
        <w:spacing w:after="0" w:line="240" w:lineRule="auto"/>
        <w:rPr>
          <w:rFonts w:ascii="Consolas" w:hAnsi="Consolas" w:cs="Consolas"/>
          <w:sz w:val="20"/>
          <w:szCs w:val="20"/>
        </w:rPr>
      </w:pPr>
      <w:proofErr w:type="gramStart"/>
      <w:r w:rsidRPr="00CD77E2">
        <w:rPr>
          <w:rFonts w:ascii="Consolas" w:hAnsi="Consolas" w:cs="Consolas"/>
          <w:b/>
          <w:bCs/>
          <w:color w:val="7F0055"/>
          <w:sz w:val="20"/>
          <w:szCs w:val="20"/>
        </w:rPr>
        <w:t>package</w:t>
      </w:r>
      <w:proofErr w:type="gramEnd"/>
      <w:r w:rsidRPr="00CD77E2">
        <w:rPr>
          <w:rFonts w:ascii="Consolas" w:hAnsi="Consolas" w:cs="Consolas"/>
          <w:color w:val="000000"/>
          <w:sz w:val="20"/>
          <w:szCs w:val="20"/>
        </w:rPr>
        <w:t xml:space="preserve"> interview;</w:t>
      </w:r>
    </w:p>
    <w:p w:rsidR="00CD77E2" w:rsidRDefault="00CD77E2" w:rsidP="00CD77E2">
      <w:pPr>
        <w:autoSpaceDE w:val="0"/>
        <w:autoSpaceDN w:val="0"/>
        <w:adjustRightInd w:val="0"/>
        <w:spacing w:after="0" w:line="240" w:lineRule="auto"/>
        <w:rPr>
          <w:rFonts w:ascii="Consolas" w:hAnsi="Consolas" w:cs="Consolas"/>
          <w:sz w:val="20"/>
          <w:szCs w:val="20"/>
        </w:rPr>
      </w:pPr>
    </w:p>
    <w:p w:rsidR="00CD77E2" w:rsidRDefault="00CD77E2" w:rsidP="00CD77E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Animal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move()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"Animals can move"</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printa</w:t>
      </w:r>
      <w:proofErr w:type="spellEnd"/>
      <w:r>
        <w:rPr>
          <w:rFonts w:ascii="Consolas" w:hAnsi="Consolas" w:cs="Consolas"/>
          <w:color w:val="000000"/>
          <w:sz w:val="20"/>
          <w:szCs w:val="20"/>
        </w:rPr>
        <w:t>()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"Animals can print a: "</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D77E2" w:rsidRDefault="00CD77E2" w:rsidP="00CD77E2">
      <w:pPr>
        <w:autoSpaceDE w:val="0"/>
        <w:autoSpaceDN w:val="0"/>
        <w:adjustRightInd w:val="0"/>
        <w:spacing w:after="0" w:line="240" w:lineRule="auto"/>
        <w:rPr>
          <w:rFonts w:ascii="Consolas" w:hAnsi="Consolas" w:cs="Consolas"/>
          <w:sz w:val="20"/>
          <w:szCs w:val="20"/>
        </w:rPr>
      </w:pPr>
    </w:p>
    <w:p w:rsidR="00CD77E2" w:rsidRDefault="00CD77E2" w:rsidP="00CD77E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move()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"Dogs can walk and run"</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bark()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"Dogs can bark"</w:t>
      </w:r>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D77E2" w:rsidRDefault="00CD77E2" w:rsidP="00CD77E2">
      <w:pPr>
        <w:autoSpaceDE w:val="0"/>
        <w:autoSpaceDN w:val="0"/>
        <w:adjustRightInd w:val="0"/>
        <w:spacing w:after="0" w:line="240" w:lineRule="auto"/>
        <w:rPr>
          <w:rFonts w:ascii="Consolas" w:hAnsi="Consolas" w:cs="Consolas"/>
          <w:sz w:val="20"/>
          <w:szCs w:val="20"/>
        </w:rPr>
      </w:pP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practice {</w:t>
      </w:r>
    </w:p>
    <w:p w:rsidR="00CD77E2" w:rsidRDefault="00CD77E2" w:rsidP="00CD77E2">
      <w:pPr>
        <w:autoSpaceDE w:val="0"/>
        <w:autoSpaceDN w:val="0"/>
        <w:adjustRightInd w:val="0"/>
        <w:spacing w:after="0" w:line="240" w:lineRule="auto"/>
        <w:rPr>
          <w:rFonts w:ascii="Consolas" w:hAnsi="Consolas" w:cs="Consolas"/>
          <w:sz w:val="20"/>
          <w:szCs w:val="20"/>
        </w:rPr>
      </w:pP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Animal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Animal(</w:t>
      </w:r>
      <w:proofErr w:type="gramEnd"/>
      <w:r>
        <w:rPr>
          <w:rFonts w:ascii="Consolas" w:hAnsi="Consolas" w:cs="Consolas"/>
          <w:color w:val="000000"/>
          <w:sz w:val="20"/>
          <w:szCs w:val="20"/>
        </w:rPr>
        <w:t xml:space="preserve">);   </w:t>
      </w:r>
      <w:r>
        <w:rPr>
          <w:rFonts w:ascii="Consolas" w:hAnsi="Consolas" w:cs="Consolas"/>
          <w:color w:val="3F7F5F"/>
          <w:sz w:val="20"/>
          <w:szCs w:val="20"/>
        </w:rPr>
        <w:t>// Animal reference and object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Animal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Dog(</w:t>
      </w:r>
      <w:proofErr w:type="gramEnd"/>
      <w:r>
        <w:rPr>
          <w:rFonts w:ascii="Consolas" w:hAnsi="Consolas" w:cs="Consolas"/>
          <w:color w:val="000000"/>
          <w:sz w:val="20"/>
          <w:szCs w:val="20"/>
        </w:rPr>
        <w:t xml:space="preserve">);   </w:t>
      </w:r>
      <w:r>
        <w:rPr>
          <w:rFonts w:ascii="Consolas" w:hAnsi="Consolas" w:cs="Consolas"/>
          <w:color w:val="3F7F5F"/>
          <w:sz w:val="20"/>
          <w:szCs w:val="20"/>
        </w:rPr>
        <w:t>// Animal reference but Dog object</w:t>
      </w:r>
    </w:p>
    <w:p w:rsidR="00CD77E2" w:rsidRDefault="00CD77E2" w:rsidP="00CD77E2">
      <w:pPr>
        <w:autoSpaceDE w:val="0"/>
        <w:autoSpaceDN w:val="0"/>
        <w:adjustRightInd w:val="0"/>
        <w:spacing w:after="0" w:line="240" w:lineRule="auto"/>
        <w:rPr>
          <w:rFonts w:ascii="Consolas" w:hAnsi="Consolas" w:cs="Consolas"/>
          <w:sz w:val="20"/>
          <w:szCs w:val="20"/>
        </w:rPr>
      </w:pP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.move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3F7F5F"/>
          <w:sz w:val="20"/>
          <w:szCs w:val="20"/>
        </w:rPr>
        <w:t>// runs the method in Animal class</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b</w:t>
      </w:r>
      <w:r>
        <w:rPr>
          <w:rFonts w:ascii="Consolas" w:hAnsi="Consolas" w:cs="Consolas"/>
          <w:color w:val="000000"/>
          <w:sz w:val="20"/>
          <w:szCs w:val="20"/>
        </w:rPr>
        <w:t>.move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3F7F5F"/>
          <w:sz w:val="20"/>
          <w:szCs w:val="20"/>
        </w:rPr>
        <w:t>// runs the method in Dog class</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w:t>
      </w:r>
      <w:proofErr w:type="spellStart"/>
      <w:proofErr w:type="gramStart"/>
      <w:r>
        <w:rPr>
          <w:rFonts w:ascii="Consolas" w:hAnsi="Consolas" w:cs="Consolas"/>
          <w:color w:val="3F7F5F"/>
          <w:sz w:val="20"/>
          <w:szCs w:val="20"/>
        </w:rPr>
        <w:t>b.bark</w:t>
      </w:r>
      <w:proofErr w:type="spellEnd"/>
      <w:r>
        <w:rPr>
          <w:rFonts w:ascii="Consolas" w:hAnsi="Consolas" w:cs="Consolas"/>
          <w:color w:val="3F7F5F"/>
          <w:sz w:val="20"/>
          <w:szCs w:val="20"/>
        </w:rPr>
        <w:t>(</w:t>
      </w:r>
      <w:proofErr w:type="gramEnd"/>
      <w:r>
        <w:rPr>
          <w:rFonts w:ascii="Consolas" w:hAnsi="Consolas" w:cs="Consolas"/>
          <w:color w:val="3F7F5F"/>
          <w:sz w:val="20"/>
          <w:szCs w:val="20"/>
        </w:rPr>
        <w:t>);  //compile time error. Does not compile as Animal does not have 'bark' method</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((Dog</w:t>
      </w:r>
      <w:proofErr w:type="gramStart"/>
      <w:r>
        <w:rPr>
          <w:rFonts w:ascii="Consolas" w:hAnsi="Consolas" w:cs="Consolas"/>
          <w:color w:val="000000"/>
          <w:sz w:val="20"/>
          <w:szCs w:val="20"/>
        </w:rPr>
        <w:t>)</w:t>
      </w:r>
      <w:r>
        <w:rPr>
          <w:rFonts w:ascii="Consolas" w:hAnsi="Consolas" w:cs="Consolas"/>
          <w:color w:val="6A3E3E"/>
          <w:sz w:val="20"/>
          <w:szCs w:val="20"/>
        </w:rPr>
        <w:t>b</w:t>
      </w:r>
      <w:proofErr w:type="gramEnd"/>
      <w:r>
        <w:rPr>
          <w:rFonts w:ascii="Consolas" w:hAnsi="Consolas" w:cs="Consolas"/>
          <w:color w:val="000000"/>
          <w:sz w:val="20"/>
          <w:szCs w:val="20"/>
        </w:rPr>
        <w:t xml:space="preserve">).bark();  </w:t>
      </w:r>
      <w:r>
        <w:rPr>
          <w:rFonts w:ascii="Consolas" w:hAnsi="Consolas" w:cs="Consolas"/>
          <w:color w:val="3F7F5F"/>
          <w:sz w:val="20"/>
          <w:szCs w:val="20"/>
        </w:rPr>
        <w:t>//changed type of 'b' to Dog. This works. Bad design though.</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Dog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Dog(</w:t>
      </w:r>
      <w:proofErr w:type="gramEnd"/>
      <w:r>
        <w:rPr>
          <w:rFonts w:ascii="Consolas" w:hAnsi="Consolas" w:cs="Consolas"/>
          <w:color w:val="000000"/>
          <w:sz w:val="20"/>
          <w:szCs w:val="20"/>
        </w:rPr>
        <w: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color w:val="0000C0"/>
          <w:sz w:val="20"/>
          <w:szCs w:val="20"/>
        </w:rPr>
        <w:t>a</w:t>
      </w:r>
      <w:proofErr w:type="spellEnd"/>
      <w:r>
        <w:rPr>
          <w:rFonts w:ascii="Consolas" w:hAnsi="Consolas" w:cs="Consolas"/>
          <w:color w:val="000000"/>
          <w:sz w:val="20"/>
          <w:szCs w:val="20"/>
        </w:rPr>
        <w:t xml:space="preserve">=90;      </w:t>
      </w:r>
      <w:r>
        <w:rPr>
          <w:rFonts w:ascii="Consolas" w:hAnsi="Consolas" w:cs="Consolas"/>
          <w:color w:val="3F7F5F"/>
          <w:sz w:val="20"/>
          <w:szCs w:val="20"/>
        </w:rPr>
        <w:t>// sets variable 'a' in Dog class</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d</w:t>
      </w:r>
      <w:r>
        <w:rPr>
          <w:rFonts w:ascii="Consolas" w:hAnsi="Consolas" w:cs="Consolas"/>
          <w:color w:val="000000"/>
          <w:sz w:val="20"/>
          <w:szCs w:val="20"/>
        </w:rPr>
        <w:t>.printa</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3F7F5F"/>
          <w:sz w:val="20"/>
          <w:szCs w:val="20"/>
        </w:rPr>
        <w:t>//print 0 as variable 'a' in Animal class is not set.</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D77E2" w:rsidRDefault="00CD77E2" w:rsidP="00CD77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A6D9B">
      <w:pPr>
        <w:pStyle w:val="ListParagraph"/>
      </w:pPr>
    </w:p>
    <w:p w:rsidR="00EF63C4" w:rsidRDefault="00EF63C4" w:rsidP="00EF63C4">
      <w:pPr>
        <w:pStyle w:val="ListParagraph"/>
        <w:numPr>
          <w:ilvl w:val="0"/>
          <w:numId w:val="1"/>
        </w:numPr>
      </w:pPr>
      <w:r>
        <w:t>Scalability, Data center, how cloud goes to application level and database level</w:t>
      </w:r>
    </w:p>
    <w:p w:rsidR="00EF63C4" w:rsidRDefault="00EF63C4" w:rsidP="00EF63C4">
      <w:pPr>
        <w:pStyle w:val="ListParagraph"/>
      </w:pPr>
    </w:p>
    <w:p w:rsidR="00EF63C4" w:rsidRDefault="00EF63C4" w:rsidP="00EF63C4">
      <w:pPr>
        <w:pStyle w:val="ListParagraph"/>
      </w:pPr>
      <w:r>
        <w:rPr>
          <w:noProof/>
        </w:rPr>
        <w:lastRenderedPageBreak/>
        <w:drawing>
          <wp:inline distT="0" distB="0" distL="0" distR="0">
            <wp:extent cx="6515100" cy="373197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515100" cy="3731974"/>
                    </a:xfrm>
                    <a:prstGeom prst="rect">
                      <a:avLst/>
                    </a:prstGeom>
                    <a:noFill/>
                    <a:ln w="9525">
                      <a:noFill/>
                      <a:miter lim="800000"/>
                      <a:headEnd/>
                      <a:tailEnd/>
                    </a:ln>
                  </pic:spPr>
                </pic:pic>
              </a:graphicData>
            </a:graphic>
          </wp:inline>
        </w:drawing>
      </w:r>
    </w:p>
    <w:p w:rsidR="006A2360" w:rsidRDefault="006A2360" w:rsidP="00EF63C4">
      <w:pPr>
        <w:pStyle w:val="ListParagraph"/>
      </w:pPr>
    </w:p>
    <w:p w:rsidR="006A2360" w:rsidRDefault="006A2360" w:rsidP="006A2360">
      <w:pPr>
        <w:pStyle w:val="ListParagraph"/>
        <w:numPr>
          <w:ilvl w:val="0"/>
          <w:numId w:val="1"/>
        </w:numPr>
      </w:pPr>
      <w:r>
        <w:t>Big O for Fibonacci</w:t>
      </w:r>
    </w:p>
    <w:p w:rsidR="006A2360" w:rsidRDefault="006A2360" w:rsidP="006A2360">
      <w:pPr>
        <w:pStyle w:val="ListParagraph"/>
      </w:pPr>
      <w:r>
        <w:rPr>
          <w:noProof/>
        </w:rPr>
        <w:drawing>
          <wp:inline distT="0" distB="0" distL="0" distR="0">
            <wp:extent cx="3225082" cy="232901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25228" cy="2329121"/>
                    </a:xfrm>
                    <a:prstGeom prst="rect">
                      <a:avLst/>
                    </a:prstGeom>
                    <a:noFill/>
                    <a:ln w="9525">
                      <a:noFill/>
                      <a:miter lim="800000"/>
                      <a:headEnd/>
                      <a:tailEnd/>
                    </a:ln>
                  </pic:spPr>
                </pic:pic>
              </a:graphicData>
            </a:graphic>
          </wp:inline>
        </w:drawing>
      </w:r>
    </w:p>
    <w:p w:rsidR="006A2360" w:rsidRDefault="006A2360" w:rsidP="006A2360">
      <w:pPr>
        <w:pStyle w:val="ListParagraph"/>
      </w:pPr>
      <w:r>
        <w:rPr>
          <w:noProof/>
        </w:rPr>
        <w:drawing>
          <wp:inline distT="0" distB="0" distL="0" distR="0">
            <wp:extent cx="3559037" cy="2521048"/>
            <wp:effectExtent l="19050" t="0" r="331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559061" cy="2521065"/>
                    </a:xfrm>
                    <a:prstGeom prst="rect">
                      <a:avLst/>
                    </a:prstGeom>
                    <a:noFill/>
                    <a:ln w="9525">
                      <a:noFill/>
                      <a:miter lim="800000"/>
                      <a:headEnd/>
                      <a:tailEnd/>
                    </a:ln>
                  </pic:spPr>
                </pic:pic>
              </a:graphicData>
            </a:graphic>
          </wp:inline>
        </w:drawing>
      </w:r>
    </w:p>
    <w:p w:rsidR="00DE2911" w:rsidRDefault="00DE2911" w:rsidP="00DE2911">
      <w:pPr>
        <w:pStyle w:val="ListParagraph"/>
        <w:numPr>
          <w:ilvl w:val="0"/>
          <w:numId w:val="1"/>
        </w:numPr>
      </w:pPr>
      <w:r>
        <w:t>Deadlock</w:t>
      </w:r>
    </w:p>
    <w:p w:rsidR="00DE2911" w:rsidRDefault="00DE2911" w:rsidP="00DE2911">
      <w:pPr>
        <w:pStyle w:val="ListParagraph"/>
      </w:pPr>
      <w:r>
        <w:t>Process1 is holding Resource1 and waiting for Resource2 which is held by Process2 that is waiting for Resource1. If following 4 constraints happens together, then the deadlock occurs.</w:t>
      </w:r>
    </w:p>
    <w:p w:rsidR="00DE2911" w:rsidRDefault="00DE2911" w:rsidP="00DE2911">
      <w:pPr>
        <w:pStyle w:val="ListParagraph"/>
        <w:numPr>
          <w:ilvl w:val="0"/>
          <w:numId w:val="2"/>
        </w:numPr>
      </w:pPr>
      <w:r>
        <w:lastRenderedPageBreak/>
        <w:t>Mutual Exclusion: If there is resource that are not sharable.</w:t>
      </w:r>
    </w:p>
    <w:p w:rsidR="00DE2911" w:rsidRDefault="00DE2911" w:rsidP="00DE2911">
      <w:pPr>
        <w:pStyle w:val="ListParagraph"/>
        <w:numPr>
          <w:ilvl w:val="0"/>
          <w:numId w:val="2"/>
        </w:numPr>
      </w:pPr>
      <w:proofErr w:type="gramStart"/>
      <w:r>
        <w:t>No Preemption: Resource cannot be taken from Process unless Process releases it.</w:t>
      </w:r>
      <w:proofErr w:type="gramEnd"/>
    </w:p>
    <w:p w:rsidR="00DE2911" w:rsidRDefault="00DE2911" w:rsidP="00DE2911">
      <w:pPr>
        <w:pStyle w:val="ListParagraph"/>
        <w:numPr>
          <w:ilvl w:val="0"/>
          <w:numId w:val="2"/>
        </w:numPr>
      </w:pPr>
      <w:r>
        <w:t xml:space="preserve">Circular Wait: Set of Processes </w:t>
      </w:r>
      <w:proofErr w:type="gramStart"/>
      <w:r>
        <w:t>are</w:t>
      </w:r>
      <w:proofErr w:type="gramEnd"/>
      <w:r>
        <w:t xml:space="preserve"> waiting for each other in circular form.</w:t>
      </w:r>
    </w:p>
    <w:p w:rsidR="00DE2911" w:rsidRDefault="00DE2911" w:rsidP="00DE2911">
      <w:pPr>
        <w:pStyle w:val="ListParagraph"/>
        <w:numPr>
          <w:ilvl w:val="0"/>
          <w:numId w:val="2"/>
        </w:numPr>
      </w:pPr>
      <w:r>
        <w:t>Hold and Wait: A Process is holding at least one Resource and waiting for other Resources.</w:t>
      </w:r>
    </w:p>
    <w:p w:rsidR="00671D9F" w:rsidRDefault="00671D9F" w:rsidP="00671D9F"/>
    <w:p w:rsidR="00671D9F" w:rsidRDefault="00671D9F" w:rsidP="00671D9F">
      <w:pPr>
        <w:pStyle w:val="ListParagraph"/>
        <w:numPr>
          <w:ilvl w:val="0"/>
          <w:numId w:val="1"/>
        </w:numPr>
      </w:pPr>
      <w:r>
        <w:t>Strings are immutable. Different ways of creating string difference.</w:t>
      </w:r>
    </w:p>
    <w:p w:rsidR="00671D9F" w:rsidRDefault="00671D9F" w:rsidP="00671D9F">
      <w:pPr>
        <w:pStyle w:val="ListParagraph"/>
      </w:pPr>
      <w:r>
        <w:t xml:space="preserve">String s = new </w:t>
      </w:r>
      <w:proofErr w:type="gramStart"/>
      <w:r>
        <w:t>string(</w:t>
      </w:r>
      <w:proofErr w:type="gramEnd"/>
      <w:r>
        <w:t xml:space="preserve">“ABC”);  </w:t>
      </w:r>
      <w:proofErr w:type="spellStart"/>
      <w:r>
        <w:t>vs</w:t>
      </w:r>
      <w:proofErr w:type="spellEnd"/>
      <w:r>
        <w:t xml:space="preserve"> </w:t>
      </w:r>
    </w:p>
    <w:p w:rsidR="00671D9F" w:rsidRDefault="00671D9F" w:rsidP="00671D9F">
      <w:pPr>
        <w:pStyle w:val="ListParagraph"/>
      </w:pPr>
      <w:r>
        <w:t>String s= “ABC”;</w:t>
      </w:r>
    </w:p>
    <w:p w:rsidR="00671D9F" w:rsidRDefault="00671D9F" w:rsidP="00671D9F">
      <w:pPr>
        <w:pStyle w:val="ListParagraph"/>
      </w:pPr>
      <w:r>
        <w:t>----------------------------------------</w:t>
      </w:r>
    </w:p>
    <w:p w:rsidR="00671D9F" w:rsidRPr="00671D9F" w:rsidRDefault="00671D9F" w:rsidP="00671D9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671D9F">
        <w:rPr>
          <w:rFonts w:ascii="Times New Roman" w:eastAsia="Times New Roman" w:hAnsi="Times New Roman" w:cs="Times New Roman"/>
          <w:b/>
          <w:bCs/>
          <w:color w:val="000000"/>
          <w:sz w:val="27"/>
          <w:szCs w:val="27"/>
        </w:rPr>
        <w:t>Storage of Strings - The String Literal Pool</w:t>
      </w:r>
    </w:p>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color w:val="000000"/>
          <w:sz w:val="27"/>
          <w:szCs w:val="27"/>
        </w:rPr>
        <w:t>If you've done any preparation for the SCJP exam (and quite possibly even if you haven't), you've probably heard of the "String Literal Pool." </w:t>
      </w:r>
      <w:r w:rsidRPr="00671D9F">
        <w:rPr>
          <w:rFonts w:ascii="Times New Roman" w:eastAsia="Times New Roman" w:hAnsi="Times New Roman" w:cs="Times New Roman"/>
          <w:i/>
          <w:iCs/>
          <w:color w:val="000000"/>
          <w:sz w:val="27"/>
          <w:szCs w:val="27"/>
        </w:rPr>
        <w:t>What is the String Literal Pool?</w:t>
      </w:r>
      <w:r w:rsidRPr="00671D9F">
        <w:rPr>
          <w:rFonts w:ascii="Times New Roman" w:eastAsia="Times New Roman" w:hAnsi="Times New Roman" w:cs="Times New Roman"/>
          <w:color w:val="000000"/>
          <w:sz w:val="27"/>
          <w:szCs w:val="27"/>
        </w:rPr>
        <w:t> Most often, I hear people say that it is a collection of String objects. Although that's close, it's not exactly correct. Really, it's a collection of </w:t>
      </w:r>
      <w:r w:rsidRPr="00671D9F">
        <w:rPr>
          <w:rFonts w:ascii="Times New Roman" w:eastAsia="Times New Roman" w:hAnsi="Times New Roman" w:cs="Times New Roman"/>
          <w:i/>
          <w:iCs/>
          <w:color w:val="000000"/>
          <w:sz w:val="27"/>
          <w:szCs w:val="27"/>
        </w:rPr>
        <w:t>references</w:t>
      </w:r>
      <w:r w:rsidRPr="00671D9F">
        <w:rPr>
          <w:rFonts w:ascii="Times New Roman" w:eastAsia="Times New Roman" w:hAnsi="Times New Roman" w:cs="Times New Roman"/>
          <w:color w:val="000000"/>
          <w:sz w:val="27"/>
          <w:szCs w:val="27"/>
        </w:rPr>
        <w:t>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Yeah, so that doesn't really explain what the pool is, or what it's for, does it? Well, because String objects are immutable, it's safe for multiple references to "share" the same String object. Take a look at this example:</w:t>
      </w:r>
      <w:r w:rsidRPr="00671D9F">
        <w:rPr>
          <w:rFonts w:ascii="Times New Roman" w:eastAsia="Times New Roman" w:hAnsi="Times New Roman" w:cs="Times New Roman"/>
          <w:color w:val="000000"/>
          <w:sz w:val="27"/>
          <w:szCs w:val="27"/>
        </w:rPr>
        <w:br/>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5311"/>
      </w:tblGrid>
      <w:tr w:rsidR="00671D9F" w:rsidRPr="00671D9F" w:rsidTr="00671D9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4D2B8"/>
            <w:vAlign w:val="center"/>
            <w:hideMark/>
          </w:tcPr>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b/>
                <w:bCs/>
                <w:sz w:val="20"/>
                <w:szCs w:val="20"/>
              </w:rPr>
              <w:t>Source Code</w:t>
            </w:r>
          </w:p>
        </w:tc>
      </w:tr>
      <w:tr w:rsidR="00671D9F" w:rsidRPr="00671D9F" w:rsidTr="00671D9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0E6D5"/>
            <w:vAlign w:val="center"/>
            <w:hideMark/>
          </w:tcPr>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public class </w:t>
            </w:r>
            <w:proofErr w:type="spellStart"/>
            <w:r w:rsidRPr="00671D9F">
              <w:rPr>
                <w:rFonts w:ascii="Courier New" w:eastAsia="Times New Roman" w:hAnsi="Courier New" w:cs="Courier New"/>
                <w:sz w:val="20"/>
                <w:szCs w:val="20"/>
              </w:rPr>
              <w:t>ImmutableStrings</w:t>
            </w:r>
            <w:proofErr w:type="spellEnd"/>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public static void main(String[] </w:t>
            </w:r>
            <w:proofErr w:type="spellStart"/>
            <w:r w:rsidRPr="00671D9F">
              <w:rPr>
                <w:rFonts w:ascii="Courier New" w:eastAsia="Times New Roman" w:hAnsi="Courier New" w:cs="Courier New"/>
                <w:sz w:val="20"/>
                <w:szCs w:val="20"/>
              </w:rPr>
              <w:t>args</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String one = "</w:t>
            </w:r>
            <w:proofErr w:type="spellStart"/>
            <w:r w:rsidRPr="00671D9F">
              <w:rPr>
                <w:rFonts w:ascii="Courier New" w:eastAsia="Times New Roman" w:hAnsi="Courier New" w:cs="Courier New"/>
                <w:sz w:val="20"/>
                <w:szCs w:val="20"/>
              </w:rPr>
              <w:t>someString</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String two = "</w:t>
            </w:r>
            <w:proofErr w:type="spellStart"/>
            <w:r w:rsidRPr="00671D9F">
              <w:rPr>
                <w:rFonts w:ascii="Courier New" w:eastAsia="Times New Roman" w:hAnsi="Courier New" w:cs="Courier New"/>
                <w:sz w:val="20"/>
                <w:szCs w:val="20"/>
              </w:rPr>
              <w:t>someString</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roofErr w:type="spellStart"/>
            <w:r w:rsidRPr="00671D9F">
              <w:rPr>
                <w:rFonts w:ascii="Courier New" w:eastAsia="Times New Roman" w:hAnsi="Courier New" w:cs="Courier New"/>
                <w:sz w:val="20"/>
                <w:szCs w:val="20"/>
              </w:rPr>
              <w:t>System.out.println</w:t>
            </w:r>
            <w:proofErr w:type="spellEnd"/>
            <w:r w:rsidRPr="00671D9F">
              <w:rPr>
                <w:rFonts w:ascii="Courier New" w:eastAsia="Times New Roman" w:hAnsi="Courier New" w:cs="Courier New"/>
                <w:sz w:val="20"/>
                <w:szCs w:val="20"/>
              </w:rPr>
              <w:t>(</w:t>
            </w:r>
            <w:proofErr w:type="spellStart"/>
            <w:r w:rsidRPr="00671D9F">
              <w:rPr>
                <w:rFonts w:ascii="Courier New" w:eastAsia="Times New Roman" w:hAnsi="Courier New" w:cs="Courier New"/>
                <w:sz w:val="20"/>
                <w:szCs w:val="20"/>
              </w:rPr>
              <w:t>one.equals</w:t>
            </w:r>
            <w:proofErr w:type="spellEnd"/>
            <w:r w:rsidRPr="00671D9F">
              <w:rPr>
                <w:rFonts w:ascii="Courier New" w:eastAsia="Times New Roman" w:hAnsi="Courier New" w:cs="Courier New"/>
                <w:sz w:val="20"/>
                <w:szCs w:val="20"/>
              </w:rPr>
              <w:t>(two));</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roofErr w:type="spellStart"/>
            <w:r w:rsidRPr="00671D9F">
              <w:rPr>
                <w:rFonts w:ascii="Courier New" w:eastAsia="Times New Roman" w:hAnsi="Courier New" w:cs="Courier New"/>
                <w:sz w:val="20"/>
                <w:szCs w:val="20"/>
              </w:rPr>
              <w:t>System.out.println</w:t>
            </w:r>
            <w:proofErr w:type="spellEnd"/>
            <w:r w:rsidRPr="00671D9F">
              <w:rPr>
                <w:rFonts w:ascii="Courier New" w:eastAsia="Times New Roman" w:hAnsi="Courier New" w:cs="Courier New"/>
                <w:sz w:val="20"/>
                <w:szCs w:val="20"/>
              </w:rPr>
              <w:t>(one == two);</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Output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true</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true</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tc>
      </w:tr>
    </w:tbl>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color w:val="000000"/>
          <w:sz w:val="27"/>
          <w:szCs w:val="27"/>
        </w:rPr>
        <w:br/>
        <w:t xml:space="preserve">In such a case, there is really no need to make two instances of an identical String object. If a String object could be changed, as a </w:t>
      </w:r>
      <w:proofErr w:type="spellStart"/>
      <w:r w:rsidRPr="00671D9F">
        <w:rPr>
          <w:rFonts w:ascii="Times New Roman" w:eastAsia="Times New Roman" w:hAnsi="Times New Roman" w:cs="Times New Roman"/>
          <w:color w:val="000000"/>
          <w:sz w:val="27"/>
          <w:szCs w:val="27"/>
        </w:rPr>
        <w:t>StringBuffer</w:t>
      </w:r>
      <w:proofErr w:type="spellEnd"/>
      <w:r w:rsidRPr="00671D9F">
        <w:rPr>
          <w:rFonts w:ascii="Times New Roman" w:eastAsia="Times New Roman" w:hAnsi="Times New Roman" w:cs="Times New Roman"/>
          <w:color w:val="000000"/>
          <w:sz w:val="27"/>
          <w:szCs w:val="27"/>
        </w:rPr>
        <w:t xml:space="preserve"> can be changed, we would be forced to create two separate objects. But, as we know that String objects cannot change, we can safely share a String object among the two String references, </w:t>
      </w:r>
      <w:r w:rsidRPr="00671D9F">
        <w:rPr>
          <w:rFonts w:ascii="Courier" w:eastAsia="Times New Roman" w:hAnsi="Courier" w:cs="Times New Roman"/>
          <w:color w:val="000000"/>
          <w:sz w:val="27"/>
          <w:szCs w:val="27"/>
        </w:rPr>
        <w:t>one</w:t>
      </w:r>
      <w:r w:rsidRPr="00671D9F">
        <w:rPr>
          <w:rFonts w:ascii="Times New Roman" w:eastAsia="Times New Roman" w:hAnsi="Times New Roman" w:cs="Times New Roman"/>
          <w:color w:val="000000"/>
          <w:sz w:val="27"/>
          <w:szCs w:val="27"/>
        </w:rPr>
        <w:t> and </w:t>
      </w:r>
      <w:r w:rsidRPr="00671D9F">
        <w:rPr>
          <w:rFonts w:ascii="Courier" w:eastAsia="Times New Roman" w:hAnsi="Courier" w:cs="Times New Roman"/>
          <w:color w:val="000000"/>
          <w:sz w:val="27"/>
          <w:szCs w:val="27"/>
        </w:rPr>
        <w:t>two</w:t>
      </w:r>
      <w:r w:rsidRPr="00671D9F">
        <w:rPr>
          <w:rFonts w:ascii="Times New Roman" w:eastAsia="Times New Roman" w:hAnsi="Times New Roman" w:cs="Times New Roman"/>
          <w:color w:val="000000"/>
          <w:sz w:val="27"/>
          <w:szCs w:val="27"/>
        </w:rPr>
        <w:t>. This is done through the String literal pool. Here's how it is accomplished</w:t>
      </w:r>
      <w:proofErr w:type="gramStart"/>
      <w:r w:rsidRPr="00671D9F">
        <w:rPr>
          <w:rFonts w:ascii="Times New Roman" w:eastAsia="Times New Roman" w:hAnsi="Times New Roman" w:cs="Times New Roman"/>
          <w:color w:val="000000"/>
          <w:sz w:val="27"/>
          <w:szCs w:val="27"/>
        </w:rPr>
        <w:t>:</w:t>
      </w:r>
      <w:proofErr w:type="gramEnd"/>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When a .java file is compiled into a .class file, any String literals are noted in a special way, just as all constants are. When a class is </w:t>
      </w:r>
      <w:hyperlink r:id="rId15" w:anchor="jls-12.2" w:tgtFrame="_blank" w:history="1">
        <w:r w:rsidRPr="00671D9F">
          <w:rPr>
            <w:rFonts w:ascii="Times New Roman" w:eastAsia="Times New Roman" w:hAnsi="Times New Roman" w:cs="Times New Roman"/>
            <w:color w:val="0000FF"/>
            <w:sz w:val="27"/>
            <w:szCs w:val="27"/>
            <w:u w:val="single"/>
          </w:rPr>
          <w:t>loaded</w:t>
        </w:r>
      </w:hyperlink>
      <w:r w:rsidRPr="00671D9F">
        <w:rPr>
          <w:rFonts w:ascii="Times New Roman" w:eastAsia="Times New Roman" w:hAnsi="Times New Roman" w:cs="Times New Roman"/>
          <w:color w:val="000000"/>
          <w:sz w:val="27"/>
          <w:szCs w:val="27"/>
        </w:rPr>
        <w:t xml:space="preserve"> (note that loading happens prior to initialization), the JVM goes through the code for the class and looks for String literals. When </w:t>
      </w:r>
      <w:r w:rsidRPr="00671D9F">
        <w:rPr>
          <w:rFonts w:ascii="Times New Roman" w:eastAsia="Times New Roman" w:hAnsi="Times New Roman" w:cs="Times New Roman"/>
          <w:color w:val="000000"/>
          <w:sz w:val="27"/>
          <w:szCs w:val="27"/>
        </w:rPr>
        <w:lastRenderedPageBreak/>
        <w:t>it finds one, it checks to see if an equivalent String is already referenced from the heap. If not, it creates a String instance on the heap and stores a reference to that object in the constant table. Once a reference is made to that String object, any references to that String literal throughout your program are simply replaced with the reference to the object referenced from the String Literal Pool.</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So, in the example shown above, there would be only one entry in the String Literal Pool, which would refer to a String object that contained the word "</w:t>
      </w:r>
      <w:proofErr w:type="spellStart"/>
      <w:r w:rsidRPr="00671D9F">
        <w:rPr>
          <w:rFonts w:ascii="Times New Roman" w:eastAsia="Times New Roman" w:hAnsi="Times New Roman" w:cs="Times New Roman"/>
          <w:color w:val="000000"/>
          <w:sz w:val="27"/>
          <w:szCs w:val="27"/>
        </w:rPr>
        <w:t>someString</w:t>
      </w:r>
      <w:proofErr w:type="spellEnd"/>
      <w:r w:rsidRPr="00671D9F">
        <w:rPr>
          <w:rFonts w:ascii="Times New Roman" w:eastAsia="Times New Roman" w:hAnsi="Times New Roman" w:cs="Times New Roman"/>
          <w:color w:val="000000"/>
          <w:sz w:val="27"/>
          <w:szCs w:val="27"/>
        </w:rPr>
        <w:t>". Both of the local variables, </w:t>
      </w:r>
      <w:r w:rsidRPr="00671D9F">
        <w:rPr>
          <w:rFonts w:ascii="Courier" w:eastAsia="Times New Roman" w:hAnsi="Courier" w:cs="Times New Roman"/>
          <w:color w:val="000000"/>
          <w:sz w:val="27"/>
          <w:szCs w:val="27"/>
        </w:rPr>
        <w:t>one</w:t>
      </w:r>
      <w:r w:rsidRPr="00671D9F">
        <w:rPr>
          <w:rFonts w:ascii="Times New Roman" w:eastAsia="Times New Roman" w:hAnsi="Times New Roman" w:cs="Times New Roman"/>
          <w:color w:val="000000"/>
          <w:sz w:val="27"/>
          <w:szCs w:val="27"/>
        </w:rPr>
        <w:t> and </w:t>
      </w:r>
      <w:r w:rsidRPr="00671D9F">
        <w:rPr>
          <w:rFonts w:ascii="Courier" w:eastAsia="Times New Roman" w:hAnsi="Courier" w:cs="Times New Roman"/>
          <w:color w:val="000000"/>
          <w:sz w:val="27"/>
          <w:szCs w:val="27"/>
        </w:rPr>
        <w:t>two</w:t>
      </w:r>
      <w:r w:rsidRPr="00671D9F">
        <w:rPr>
          <w:rFonts w:ascii="Times New Roman" w:eastAsia="Times New Roman" w:hAnsi="Times New Roman" w:cs="Times New Roman"/>
          <w:color w:val="000000"/>
          <w:sz w:val="27"/>
          <w:szCs w:val="27"/>
        </w:rPr>
        <w:t>, would be assigned a reference to that single String object. You can see that this is true by looking at the output of the above program. While the equals() method checks to see if the String objects contain the same data ("</w:t>
      </w:r>
      <w:proofErr w:type="spellStart"/>
      <w:r w:rsidRPr="00671D9F">
        <w:rPr>
          <w:rFonts w:ascii="Times New Roman" w:eastAsia="Times New Roman" w:hAnsi="Times New Roman" w:cs="Times New Roman"/>
          <w:color w:val="000000"/>
          <w:sz w:val="27"/>
          <w:szCs w:val="27"/>
        </w:rPr>
        <w:t>someString</w:t>
      </w:r>
      <w:proofErr w:type="spellEnd"/>
      <w:r w:rsidRPr="00671D9F">
        <w:rPr>
          <w:rFonts w:ascii="Times New Roman" w:eastAsia="Times New Roman" w:hAnsi="Times New Roman" w:cs="Times New Roman"/>
          <w:color w:val="000000"/>
          <w:sz w:val="27"/>
          <w:szCs w:val="27"/>
        </w:rPr>
        <w:t>"), the </w:t>
      </w:r>
      <w:r w:rsidRPr="00671D9F">
        <w:rPr>
          <w:rFonts w:ascii="Courier" w:eastAsia="Times New Roman" w:hAnsi="Courier" w:cs="Times New Roman"/>
          <w:color w:val="000000"/>
          <w:sz w:val="27"/>
          <w:szCs w:val="27"/>
        </w:rPr>
        <w:t>==</w:t>
      </w:r>
      <w:r w:rsidRPr="00671D9F">
        <w:rPr>
          <w:rFonts w:ascii="Times New Roman" w:eastAsia="Times New Roman" w:hAnsi="Times New Roman" w:cs="Times New Roman"/>
          <w:color w:val="000000"/>
          <w:sz w:val="27"/>
          <w:szCs w:val="27"/>
        </w:rPr>
        <w:t> operator, when used on objects, checks for referential equality - that means that it will return true if and only if the two reference variables refer to the </w:t>
      </w:r>
      <w:r w:rsidRPr="00671D9F">
        <w:rPr>
          <w:rFonts w:ascii="Times New Roman" w:eastAsia="Times New Roman" w:hAnsi="Times New Roman" w:cs="Times New Roman"/>
          <w:i/>
          <w:iCs/>
          <w:color w:val="000000"/>
          <w:sz w:val="27"/>
          <w:szCs w:val="27"/>
        </w:rPr>
        <w:t>exact same object</w:t>
      </w:r>
      <w:r w:rsidRPr="00671D9F">
        <w:rPr>
          <w:rFonts w:ascii="Times New Roman" w:eastAsia="Times New Roman" w:hAnsi="Times New Roman" w:cs="Times New Roman"/>
          <w:color w:val="000000"/>
          <w:sz w:val="27"/>
          <w:szCs w:val="27"/>
        </w:rPr>
        <w:t>. In such a case, the references are equal. From the above output, you can see that the local variables, </w:t>
      </w:r>
      <w:r w:rsidRPr="00671D9F">
        <w:rPr>
          <w:rFonts w:ascii="Courier" w:eastAsia="Times New Roman" w:hAnsi="Courier" w:cs="Times New Roman"/>
          <w:color w:val="000000"/>
          <w:sz w:val="27"/>
          <w:szCs w:val="27"/>
        </w:rPr>
        <w:t>one</w:t>
      </w:r>
      <w:r w:rsidRPr="00671D9F">
        <w:rPr>
          <w:rFonts w:ascii="Times New Roman" w:eastAsia="Times New Roman" w:hAnsi="Times New Roman" w:cs="Times New Roman"/>
          <w:color w:val="000000"/>
          <w:sz w:val="27"/>
          <w:szCs w:val="27"/>
        </w:rPr>
        <w:t> and </w:t>
      </w:r>
      <w:r w:rsidRPr="00671D9F">
        <w:rPr>
          <w:rFonts w:ascii="Courier" w:eastAsia="Times New Roman" w:hAnsi="Courier" w:cs="Times New Roman"/>
          <w:color w:val="000000"/>
          <w:sz w:val="27"/>
          <w:szCs w:val="27"/>
        </w:rPr>
        <w:t>two</w:t>
      </w:r>
      <w:r w:rsidRPr="00671D9F">
        <w:rPr>
          <w:rFonts w:ascii="Times New Roman" w:eastAsia="Times New Roman" w:hAnsi="Times New Roman" w:cs="Times New Roman"/>
          <w:color w:val="000000"/>
          <w:sz w:val="27"/>
          <w:szCs w:val="27"/>
        </w:rPr>
        <w:t>, not only refer to Strings that contain the same data, they refer to the same object.</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Graphically, our objects and references would look something like this:</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r>
    </w:p>
    <w:p w:rsidR="00671D9F" w:rsidRPr="00671D9F" w:rsidRDefault="00671D9F" w:rsidP="00671D9F">
      <w:pPr>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802505" cy="2917825"/>
            <wp:effectExtent l="19050" t="0" r="0" b="0"/>
            <wp:docPr id="3" name="Picture 10" descr="https://javaranch.com/journal/200409/images/stringLitera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javaranch.com/journal/200409/images/stringLiterals1.jpg"/>
                    <pic:cNvPicPr>
                      <a:picLocks noChangeAspect="1" noChangeArrowheads="1"/>
                    </pic:cNvPicPr>
                  </pic:nvPicPr>
                  <pic:blipFill>
                    <a:blip r:embed="rId16"/>
                    <a:srcRect/>
                    <a:stretch>
                      <a:fillRect/>
                    </a:stretch>
                  </pic:blipFill>
                  <pic:spPr bwMode="auto">
                    <a:xfrm>
                      <a:off x="0" y="0"/>
                      <a:ext cx="4802505" cy="2917825"/>
                    </a:xfrm>
                    <a:prstGeom prst="rect">
                      <a:avLst/>
                    </a:prstGeom>
                    <a:noFill/>
                    <a:ln w="9525">
                      <a:noFill/>
                      <a:miter lim="800000"/>
                      <a:headEnd/>
                      <a:tailEnd/>
                    </a:ln>
                  </pic:spPr>
                </pic:pic>
              </a:graphicData>
            </a:graphic>
          </wp:inline>
        </w:drawing>
      </w:r>
    </w:p>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color w:val="000000"/>
          <w:sz w:val="27"/>
          <w:szCs w:val="27"/>
        </w:rPr>
        <w:br/>
        <w:t>Note, however, that this is a special behavior for </w:t>
      </w:r>
      <w:r w:rsidRPr="00671D9F">
        <w:rPr>
          <w:rFonts w:ascii="Times New Roman" w:eastAsia="Times New Roman" w:hAnsi="Times New Roman" w:cs="Times New Roman"/>
          <w:i/>
          <w:iCs/>
          <w:color w:val="000000"/>
          <w:sz w:val="27"/>
          <w:szCs w:val="27"/>
        </w:rPr>
        <w:t>String Literals</w:t>
      </w:r>
      <w:r w:rsidRPr="00671D9F">
        <w:rPr>
          <w:rFonts w:ascii="Times New Roman" w:eastAsia="Times New Roman" w:hAnsi="Times New Roman" w:cs="Times New Roman"/>
          <w:color w:val="000000"/>
          <w:sz w:val="27"/>
          <w:szCs w:val="27"/>
        </w:rPr>
        <w:t>. Constructing Strings using the "new" keyword implies a different sort of behavior. Let's look at an example:</w:t>
      </w:r>
      <w:r w:rsidRPr="00671D9F">
        <w:rPr>
          <w:rFonts w:ascii="Times New Roman" w:eastAsia="Times New Roman" w:hAnsi="Times New Roman" w:cs="Times New Roman"/>
          <w:color w:val="000000"/>
          <w:sz w:val="27"/>
          <w:szCs w:val="27"/>
        </w:rPr>
        <w:br/>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5551"/>
      </w:tblGrid>
      <w:tr w:rsidR="00671D9F" w:rsidRPr="00671D9F" w:rsidTr="00671D9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4D2B8"/>
            <w:vAlign w:val="center"/>
            <w:hideMark/>
          </w:tcPr>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b/>
                <w:bCs/>
                <w:sz w:val="20"/>
                <w:szCs w:val="20"/>
              </w:rPr>
              <w:t>Source Code</w:t>
            </w:r>
          </w:p>
        </w:tc>
      </w:tr>
      <w:tr w:rsidR="00671D9F" w:rsidRPr="00671D9F" w:rsidTr="00671D9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0E6D5"/>
            <w:vAlign w:val="center"/>
            <w:hideMark/>
          </w:tcPr>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public class </w:t>
            </w:r>
            <w:proofErr w:type="spellStart"/>
            <w:r w:rsidRPr="00671D9F">
              <w:rPr>
                <w:rFonts w:ascii="Courier New" w:eastAsia="Times New Roman" w:hAnsi="Courier New" w:cs="Courier New"/>
                <w:sz w:val="20"/>
                <w:szCs w:val="20"/>
              </w:rPr>
              <w:t>ImmutableStrings</w:t>
            </w:r>
            <w:proofErr w:type="spellEnd"/>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public static void main(String[] </w:t>
            </w:r>
            <w:proofErr w:type="spellStart"/>
            <w:r w:rsidRPr="00671D9F">
              <w:rPr>
                <w:rFonts w:ascii="Courier New" w:eastAsia="Times New Roman" w:hAnsi="Courier New" w:cs="Courier New"/>
                <w:sz w:val="20"/>
                <w:szCs w:val="20"/>
              </w:rPr>
              <w:t>args</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String one = "</w:t>
            </w:r>
            <w:proofErr w:type="spellStart"/>
            <w:r w:rsidRPr="00671D9F">
              <w:rPr>
                <w:rFonts w:ascii="Courier New" w:eastAsia="Times New Roman" w:hAnsi="Courier New" w:cs="Courier New"/>
                <w:sz w:val="20"/>
                <w:szCs w:val="20"/>
              </w:rPr>
              <w:t>someString</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String two = new String("</w:t>
            </w:r>
            <w:proofErr w:type="spellStart"/>
            <w:r w:rsidRPr="00671D9F">
              <w:rPr>
                <w:rFonts w:ascii="Courier New" w:eastAsia="Times New Roman" w:hAnsi="Courier New" w:cs="Courier New"/>
                <w:sz w:val="20"/>
                <w:szCs w:val="20"/>
              </w:rPr>
              <w:t>someString</w:t>
            </w:r>
            <w:proofErr w:type="spellEnd"/>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roofErr w:type="spellStart"/>
            <w:r w:rsidRPr="00671D9F">
              <w:rPr>
                <w:rFonts w:ascii="Courier New" w:eastAsia="Times New Roman" w:hAnsi="Courier New" w:cs="Courier New"/>
                <w:sz w:val="20"/>
                <w:szCs w:val="20"/>
              </w:rPr>
              <w:t>System.out.println</w:t>
            </w:r>
            <w:proofErr w:type="spellEnd"/>
            <w:r w:rsidRPr="00671D9F">
              <w:rPr>
                <w:rFonts w:ascii="Courier New" w:eastAsia="Times New Roman" w:hAnsi="Courier New" w:cs="Courier New"/>
                <w:sz w:val="20"/>
                <w:szCs w:val="20"/>
              </w:rPr>
              <w:t>(</w:t>
            </w:r>
            <w:proofErr w:type="spellStart"/>
            <w:r w:rsidRPr="00671D9F">
              <w:rPr>
                <w:rFonts w:ascii="Courier New" w:eastAsia="Times New Roman" w:hAnsi="Courier New" w:cs="Courier New"/>
                <w:sz w:val="20"/>
                <w:szCs w:val="20"/>
              </w:rPr>
              <w:t>one.equals</w:t>
            </w:r>
            <w:proofErr w:type="spellEnd"/>
            <w:r w:rsidRPr="00671D9F">
              <w:rPr>
                <w:rFonts w:ascii="Courier New" w:eastAsia="Times New Roman" w:hAnsi="Courier New" w:cs="Courier New"/>
                <w:sz w:val="20"/>
                <w:szCs w:val="20"/>
              </w:rPr>
              <w:t>(two));</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roofErr w:type="spellStart"/>
            <w:r w:rsidRPr="00671D9F">
              <w:rPr>
                <w:rFonts w:ascii="Courier New" w:eastAsia="Times New Roman" w:hAnsi="Courier New" w:cs="Courier New"/>
                <w:sz w:val="20"/>
                <w:szCs w:val="20"/>
              </w:rPr>
              <w:t>System.out.println</w:t>
            </w:r>
            <w:proofErr w:type="spellEnd"/>
            <w:r w:rsidRPr="00671D9F">
              <w:rPr>
                <w:rFonts w:ascii="Courier New" w:eastAsia="Times New Roman" w:hAnsi="Courier New" w:cs="Courier New"/>
                <w:sz w:val="20"/>
                <w:szCs w:val="20"/>
              </w:rPr>
              <w:t>(one == two);</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Output</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true</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false</w:t>
            </w:r>
          </w:p>
          <w:p w:rsidR="00671D9F" w:rsidRPr="00671D9F" w:rsidRDefault="00671D9F" w:rsidP="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71D9F">
              <w:rPr>
                <w:rFonts w:ascii="Courier New" w:eastAsia="Times New Roman" w:hAnsi="Courier New" w:cs="Courier New"/>
                <w:sz w:val="20"/>
                <w:szCs w:val="20"/>
              </w:rPr>
              <w:t xml:space="preserve">            </w:t>
            </w:r>
          </w:p>
        </w:tc>
      </w:tr>
    </w:tbl>
    <w:p w:rsidR="00671D9F" w:rsidRPr="00671D9F" w:rsidRDefault="00671D9F" w:rsidP="00671D9F">
      <w:pPr>
        <w:spacing w:after="0" w:line="240" w:lineRule="auto"/>
        <w:rPr>
          <w:rFonts w:ascii="Times New Roman" w:eastAsia="Times New Roman" w:hAnsi="Times New Roman" w:cs="Times New Roman"/>
          <w:sz w:val="24"/>
          <w:szCs w:val="24"/>
        </w:rPr>
      </w:pPr>
      <w:r w:rsidRPr="00671D9F">
        <w:rPr>
          <w:rFonts w:ascii="Times New Roman" w:eastAsia="Times New Roman" w:hAnsi="Times New Roman" w:cs="Times New Roman"/>
          <w:color w:val="000000"/>
          <w:sz w:val="27"/>
          <w:szCs w:val="27"/>
        </w:rPr>
        <w:lastRenderedPageBreak/>
        <w:br/>
        <w:t>In this case, we actually end up with a slightly different behavior because of the keyword "new." In such a case, references to the two String literals are still put into the constant table (the String Literal Pool), but, when you come to the keyword "new," the JVM is obliged to create a new String object at run-time, rather than using the one from the constant table.</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In such a case, although the two String references refer to String objects that contain the same data, "</w:t>
      </w:r>
      <w:proofErr w:type="spellStart"/>
      <w:r w:rsidRPr="00671D9F">
        <w:rPr>
          <w:rFonts w:ascii="Times New Roman" w:eastAsia="Times New Roman" w:hAnsi="Times New Roman" w:cs="Times New Roman"/>
          <w:color w:val="000000"/>
          <w:sz w:val="27"/>
          <w:szCs w:val="27"/>
        </w:rPr>
        <w:t>someString</w:t>
      </w:r>
      <w:proofErr w:type="spellEnd"/>
      <w:r w:rsidRPr="00671D9F">
        <w:rPr>
          <w:rFonts w:ascii="Times New Roman" w:eastAsia="Times New Roman" w:hAnsi="Times New Roman" w:cs="Times New Roman"/>
          <w:color w:val="000000"/>
          <w:sz w:val="27"/>
          <w:szCs w:val="27"/>
        </w:rPr>
        <w:t>", they </w:t>
      </w:r>
      <w:r w:rsidRPr="00671D9F">
        <w:rPr>
          <w:rFonts w:ascii="Times New Roman" w:eastAsia="Times New Roman" w:hAnsi="Times New Roman" w:cs="Times New Roman"/>
          <w:i/>
          <w:iCs/>
          <w:color w:val="000000"/>
          <w:sz w:val="27"/>
          <w:szCs w:val="27"/>
        </w:rPr>
        <w:t>do not</w:t>
      </w:r>
      <w:r w:rsidRPr="00671D9F">
        <w:rPr>
          <w:rFonts w:ascii="Times New Roman" w:eastAsia="Times New Roman" w:hAnsi="Times New Roman" w:cs="Times New Roman"/>
          <w:color w:val="000000"/>
          <w:sz w:val="27"/>
          <w:szCs w:val="27"/>
        </w:rPr>
        <w:t xml:space="preserve"> refer to the same object. That can be seen from the output of the program. While the </w:t>
      </w:r>
      <w:proofErr w:type="gramStart"/>
      <w:r w:rsidRPr="00671D9F">
        <w:rPr>
          <w:rFonts w:ascii="Times New Roman" w:eastAsia="Times New Roman" w:hAnsi="Times New Roman" w:cs="Times New Roman"/>
          <w:color w:val="000000"/>
          <w:sz w:val="27"/>
          <w:szCs w:val="27"/>
        </w:rPr>
        <w:t>equals(</w:t>
      </w:r>
      <w:proofErr w:type="gramEnd"/>
      <w:r w:rsidRPr="00671D9F">
        <w:rPr>
          <w:rFonts w:ascii="Times New Roman" w:eastAsia="Times New Roman" w:hAnsi="Times New Roman" w:cs="Times New Roman"/>
          <w:color w:val="000000"/>
          <w:sz w:val="27"/>
          <w:szCs w:val="27"/>
        </w:rPr>
        <w:t>) method returns true, the </w:t>
      </w:r>
      <w:r w:rsidRPr="00671D9F">
        <w:rPr>
          <w:rFonts w:ascii="Courier" w:eastAsia="Times New Roman" w:hAnsi="Courier" w:cs="Times New Roman"/>
          <w:color w:val="000000"/>
          <w:sz w:val="27"/>
          <w:szCs w:val="27"/>
        </w:rPr>
        <w:t>==</w:t>
      </w:r>
      <w:r w:rsidRPr="00671D9F">
        <w:rPr>
          <w:rFonts w:ascii="Times New Roman" w:eastAsia="Times New Roman" w:hAnsi="Times New Roman" w:cs="Times New Roman"/>
          <w:color w:val="000000"/>
          <w:sz w:val="27"/>
          <w:szCs w:val="27"/>
        </w:rPr>
        <w:t> operator, which checks for referential equality, returns false, indicating that the two variables refer to distinct String objects.</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t>Once again, if you'd like to see this graphically, it would look something like this. Note that the String object referenced from the String Literal Pool is created when the class is loaded while the other String object is created at runtime, when the "new String..." line is executed.</w:t>
      </w:r>
      <w:r w:rsidRPr="00671D9F">
        <w:rPr>
          <w:rFonts w:ascii="Times New Roman" w:eastAsia="Times New Roman" w:hAnsi="Times New Roman" w:cs="Times New Roman"/>
          <w:color w:val="000000"/>
          <w:sz w:val="27"/>
          <w:szCs w:val="27"/>
        </w:rPr>
        <w:br/>
      </w:r>
      <w:r w:rsidRPr="00671D9F">
        <w:rPr>
          <w:rFonts w:ascii="Times New Roman" w:eastAsia="Times New Roman" w:hAnsi="Times New Roman" w:cs="Times New Roman"/>
          <w:color w:val="000000"/>
          <w:sz w:val="27"/>
          <w:szCs w:val="27"/>
        </w:rPr>
        <w:br/>
      </w:r>
    </w:p>
    <w:p w:rsidR="00671D9F" w:rsidRPr="00671D9F" w:rsidRDefault="00671D9F" w:rsidP="00671D9F">
      <w:pPr>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802505" cy="3260090"/>
            <wp:effectExtent l="19050" t="0" r="0" b="0"/>
            <wp:docPr id="11" name="Picture 11" descr="https://javaranch.com/journal/200409/images/stringLitera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javaranch.com/journal/200409/images/stringLiterals2.jpg"/>
                    <pic:cNvPicPr>
                      <a:picLocks noChangeAspect="1" noChangeArrowheads="1"/>
                    </pic:cNvPicPr>
                  </pic:nvPicPr>
                  <pic:blipFill>
                    <a:blip r:embed="rId17"/>
                    <a:srcRect/>
                    <a:stretch>
                      <a:fillRect/>
                    </a:stretch>
                  </pic:blipFill>
                  <pic:spPr bwMode="auto">
                    <a:xfrm>
                      <a:off x="0" y="0"/>
                      <a:ext cx="4802505" cy="3260090"/>
                    </a:xfrm>
                    <a:prstGeom prst="rect">
                      <a:avLst/>
                    </a:prstGeom>
                    <a:noFill/>
                    <a:ln w="9525">
                      <a:noFill/>
                      <a:miter lim="800000"/>
                      <a:headEnd/>
                      <a:tailEnd/>
                    </a:ln>
                  </pic:spPr>
                </pic:pic>
              </a:graphicData>
            </a:graphic>
          </wp:inline>
        </w:drawing>
      </w:r>
    </w:p>
    <w:p w:rsidR="00671D9F" w:rsidRDefault="00671D9F" w:rsidP="00671D9F">
      <w:pPr>
        <w:pStyle w:val="ListParagraph"/>
        <w:rPr>
          <w:rFonts w:ascii="Times New Roman" w:eastAsia="Times New Roman" w:hAnsi="Times New Roman" w:cs="Times New Roman"/>
          <w:color w:val="000000"/>
          <w:sz w:val="27"/>
          <w:szCs w:val="27"/>
        </w:rPr>
      </w:pPr>
      <w:r w:rsidRPr="00671D9F">
        <w:rPr>
          <w:rFonts w:ascii="Times New Roman" w:eastAsia="Times New Roman" w:hAnsi="Times New Roman" w:cs="Times New Roman"/>
          <w:color w:val="000000"/>
          <w:sz w:val="27"/>
          <w:szCs w:val="27"/>
        </w:rPr>
        <w:br/>
        <w:t>If you'd like to get both of these local variables to refer to the same object, you can use the </w:t>
      </w:r>
      <w:hyperlink r:id="rId18" w:anchor="intern--" w:tgtFrame="_blank" w:history="1">
        <w:proofErr w:type="gramStart"/>
        <w:r w:rsidRPr="00671D9F">
          <w:rPr>
            <w:rFonts w:ascii="Times New Roman" w:eastAsia="Times New Roman" w:hAnsi="Times New Roman" w:cs="Times New Roman"/>
            <w:color w:val="0000FF"/>
            <w:sz w:val="27"/>
            <w:szCs w:val="27"/>
            <w:u w:val="single"/>
          </w:rPr>
          <w:t>intern(</w:t>
        </w:r>
        <w:proofErr w:type="gramEnd"/>
        <w:r w:rsidRPr="00671D9F">
          <w:rPr>
            <w:rFonts w:ascii="Times New Roman" w:eastAsia="Times New Roman" w:hAnsi="Times New Roman" w:cs="Times New Roman"/>
            <w:color w:val="0000FF"/>
            <w:sz w:val="27"/>
            <w:szCs w:val="27"/>
            <w:u w:val="single"/>
          </w:rPr>
          <w:t>)</w:t>
        </w:r>
      </w:hyperlink>
      <w:r w:rsidRPr="00671D9F">
        <w:rPr>
          <w:rFonts w:ascii="Times New Roman" w:eastAsia="Times New Roman" w:hAnsi="Times New Roman" w:cs="Times New Roman"/>
          <w:color w:val="000000"/>
          <w:sz w:val="27"/>
          <w:szCs w:val="27"/>
        </w:rPr>
        <w:t> method defined in String. Invoking </w:t>
      </w:r>
      <w:proofErr w:type="spellStart"/>
      <w:r w:rsidRPr="00671D9F">
        <w:rPr>
          <w:rFonts w:ascii="Courier" w:eastAsia="Times New Roman" w:hAnsi="Courier" w:cs="Times New Roman"/>
          <w:color w:val="000000"/>
          <w:sz w:val="27"/>
          <w:szCs w:val="27"/>
        </w:rPr>
        <w:t>two.intern</w:t>
      </w:r>
      <w:proofErr w:type="spellEnd"/>
      <w:r w:rsidRPr="00671D9F">
        <w:rPr>
          <w:rFonts w:ascii="Courier" w:eastAsia="Times New Roman" w:hAnsi="Courier" w:cs="Times New Roman"/>
          <w:color w:val="000000"/>
          <w:sz w:val="27"/>
          <w:szCs w:val="27"/>
        </w:rPr>
        <w:t>()</w:t>
      </w:r>
      <w:r w:rsidRPr="00671D9F">
        <w:rPr>
          <w:rFonts w:ascii="Times New Roman" w:eastAsia="Times New Roman" w:hAnsi="Times New Roman" w:cs="Times New Roman"/>
          <w:color w:val="000000"/>
          <w:sz w:val="27"/>
          <w:szCs w:val="27"/>
        </w:rPr>
        <w:t xml:space="preserve"> will look for a String object referenced from the String Literal Pool that has the same value as the one you invoked the intern method upon. If one is found, a reference to that String is returned and can be assigned to your local variable. If you did so, you'd have a picture that looks just like the one above, with </w:t>
      </w:r>
      <w:proofErr w:type="gramStart"/>
      <w:r w:rsidRPr="00671D9F">
        <w:rPr>
          <w:rFonts w:ascii="Times New Roman" w:eastAsia="Times New Roman" w:hAnsi="Times New Roman" w:cs="Times New Roman"/>
          <w:color w:val="000000"/>
          <w:sz w:val="27"/>
          <w:szCs w:val="27"/>
        </w:rPr>
        <w:t>both local</w:t>
      </w:r>
      <w:proofErr w:type="gramEnd"/>
      <w:r w:rsidRPr="00671D9F">
        <w:rPr>
          <w:rFonts w:ascii="Times New Roman" w:eastAsia="Times New Roman" w:hAnsi="Times New Roman" w:cs="Times New Roman"/>
          <w:color w:val="000000"/>
          <w:sz w:val="27"/>
          <w:szCs w:val="27"/>
        </w:rPr>
        <w:t xml:space="preserve"> variables, </w:t>
      </w:r>
      <w:r w:rsidRPr="00671D9F">
        <w:rPr>
          <w:rFonts w:ascii="Courier" w:eastAsia="Times New Roman" w:hAnsi="Courier" w:cs="Times New Roman"/>
          <w:color w:val="000000"/>
          <w:sz w:val="27"/>
          <w:szCs w:val="27"/>
        </w:rPr>
        <w:t>one</w:t>
      </w:r>
      <w:r w:rsidRPr="00671D9F">
        <w:rPr>
          <w:rFonts w:ascii="Times New Roman" w:eastAsia="Times New Roman" w:hAnsi="Times New Roman" w:cs="Times New Roman"/>
          <w:color w:val="000000"/>
          <w:sz w:val="27"/>
          <w:szCs w:val="27"/>
        </w:rPr>
        <w:t> and </w:t>
      </w:r>
      <w:r w:rsidRPr="00671D9F">
        <w:rPr>
          <w:rFonts w:ascii="Courier" w:eastAsia="Times New Roman" w:hAnsi="Courier" w:cs="Times New Roman"/>
          <w:color w:val="000000"/>
          <w:sz w:val="27"/>
          <w:szCs w:val="27"/>
        </w:rPr>
        <w:t>two</w:t>
      </w:r>
      <w:r w:rsidRPr="00671D9F">
        <w:rPr>
          <w:rFonts w:ascii="Times New Roman" w:eastAsia="Times New Roman" w:hAnsi="Times New Roman" w:cs="Times New Roman"/>
          <w:color w:val="000000"/>
          <w:sz w:val="27"/>
          <w:szCs w:val="27"/>
        </w:rPr>
        <w:t xml:space="preserve">, referring to the same String object, which is also referenced from the String Literal Pool. </w:t>
      </w:r>
      <w:proofErr w:type="gramStart"/>
      <w:r w:rsidRPr="00671D9F">
        <w:rPr>
          <w:rFonts w:ascii="Times New Roman" w:eastAsia="Times New Roman" w:hAnsi="Times New Roman" w:cs="Times New Roman"/>
          <w:color w:val="000000"/>
          <w:sz w:val="27"/>
          <w:szCs w:val="27"/>
        </w:rPr>
        <w:t>At that point, the second String object, which was created at run-time, would be eligible for garbage collection.</w:t>
      </w:r>
      <w:proofErr w:type="gramEnd"/>
    </w:p>
    <w:p w:rsidR="00286187" w:rsidRDefault="00286187" w:rsidP="00671D9F">
      <w:pPr>
        <w:pStyle w:val="ListParagraph"/>
        <w:rPr>
          <w:rFonts w:ascii="Times New Roman" w:eastAsia="Times New Roman" w:hAnsi="Times New Roman" w:cs="Times New Roman"/>
          <w:color w:val="000000"/>
          <w:sz w:val="27"/>
          <w:szCs w:val="27"/>
        </w:rPr>
      </w:pPr>
    </w:p>
    <w:p w:rsidR="00286187" w:rsidRDefault="00286187" w:rsidP="00286187">
      <w:pPr>
        <w:pStyle w:val="Heading2"/>
        <w:numPr>
          <w:ilvl w:val="0"/>
          <w:numId w:val="1"/>
        </w:numPr>
        <w:shd w:val="clear" w:color="auto" w:fill="FFFFFF"/>
        <w:spacing w:before="125" w:after="125"/>
        <w:rPr>
          <w:rFonts w:ascii="Segoe UI" w:hAnsi="Segoe UI" w:cs="Segoe UI"/>
          <w:b w:val="0"/>
          <w:bCs w:val="0"/>
          <w:color w:val="000000"/>
          <w:sz w:val="38"/>
          <w:szCs w:val="38"/>
        </w:rPr>
      </w:pPr>
      <w:proofErr w:type="spellStart"/>
      <w:r>
        <w:rPr>
          <w:rFonts w:ascii="Segoe UI" w:hAnsi="Segoe UI" w:cs="Segoe UI"/>
          <w:b w:val="0"/>
          <w:bCs w:val="0"/>
          <w:color w:val="000000"/>
          <w:sz w:val="38"/>
          <w:szCs w:val="38"/>
        </w:rPr>
        <w:lastRenderedPageBreak/>
        <w:t>AngularJS</w:t>
      </w:r>
      <w:proofErr w:type="spellEnd"/>
      <w:r>
        <w:rPr>
          <w:rFonts w:ascii="Segoe UI" w:hAnsi="Segoe UI" w:cs="Segoe UI"/>
          <w:b w:val="0"/>
          <w:bCs w:val="0"/>
          <w:color w:val="000000"/>
          <w:sz w:val="38"/>
          <w:szCs w:val="38"/>
        </w:rPr>
        <w:t xml:space="preserve"> Applications</w:t>
      </w:r>
    </w:p>
    <w:p w:rsidR="00286187" w:rsidRDefault="00286187" w:rsidP="00286187">
      <w:pPr>
        <w:pStyle w:val="NormalWeb"/>
        <w:shd w:val="clear" w:color="auto" w:fill="FFFFFF"/>
        <w:rPr>
          <w:rFonts w:ascii="Verdana" w:hAnsi="Verdana"/>
          <w:color w:val="000000"/>
          <w:sz w:val="19"/>
          <w:szCs w:val="19"/>
        </w:rPr>
      </w:pPr>
      <w:proofErr w:type="spellStart"/>
      <w:r>
        <w:rPr>
          <w:rFonts w:ascii="Verdana" w:hAnsi="Verdana"/>
          <w:color w:val="000000"/>
          <w:sz w:val="19"/>
          <w:szCs w:val="19"/>
        </w:rPr>
        <w:t>AngularJS</w:t>
      </w:r>
      <w:proofErr w:type="spellEnd"/>
      <w:r>
        <w:rPr>
          <w:rFonts w:ascii="Verdana" w:hAnsi="Verdana"/>
          <w:color w:val="000000"/>
          <w:sz w:val="19"/>
          <w:szCs w:val="19"/>
        </w:rPr>
        <w:t> </w:t>
      </w:r>
      <w:r>
        <w:rPr>
          <w:rStyle w:val="Strong"/>
          <w:rFonts w:ascii="Verdana" w:hAnsi="Verdana"/>
          <w:color w:val="000000"/>
          <w:sz w:val="19"/>
          <w:szCs w:val="19"/>
        </w:rPr>
        <w:t>modules</w:t>
      </w:r>
      <w:r>
        <w:rPr>
          <w:rFonts w:ascii="Verdana" w:hAnsi="Verdana"/>
          <w:color w:val="000000"/>
          <w:sz w:val="19"/>
          <w:szCs w:val="19"/>
        </w:rPr>
        <w:t xml:space="preserve"> define </w:t>
      </w:r>
      <w:proofErr w:type="spellStart"/>
      <w:r>
        <w:rPr>
          <w:rFonts w:ascii="Verdana" w:hAnsi="Verdana"/>
          <w:color w:val="000000"/>
          <w:sz w:val="19"/>
          <w:szCs w:val="19"/>
        </w:rPr>
        <w:t>AngularJS</w:t>
      </w:r>
      <w:proofErr w:type="spellEnd"/>
      <w:r>
        <w:rPr>
          <w:rFonts w:ascii="Verdana" w:hAnsi="Verdana"/>
          <w:color w:val="000000"/>
          <w:sz w:val="19"/>
          <w:szCs w:val="19"/>
        </w:rPr>
        <w:t xml:space="preserve"> applications.</w:t>
      </w:r>
    </w:p>
    <w:p w:rsidR="00286187" w:rsidRDefault="00286187" w:rsidP="00286187">
      <w:pPr>
        <w:pStyle w:val="NormalWeb"/>
        <w:shd w:val="clear" w:color="auto" w:fill="FFFFFF"/>
        <w:rPr>
          <w:rFonts w:ascii="Verdana" w:hAnsi="Verdana"/>
          <w:color w:val="000000"/>
          <w:sz w:val="19"/>
          <w:szCs w:val="19"/>
        </w:rPr>
      </w:pPr>
      <w:proofErr w:type="spellStart"/>
      <w:r>
        <w:rPr>
          <w:rFonts w:ascii="Verdana" w:hAnsi="Verdana"/>
          <w:color w:val="000000"/>
          <w:sz w:val="19"/>
          <w:szCs w:val="19"/>
        </w:rPr>
        <w:t>AngularJS</w:t>
      </w:r>
      <w:proofErr w:type="spellEnd"/>
      <w:r>
        <w:rPr>
          <w:rFonts w:ascii="Verdana" w:hAnsi="Verdana"/>
          <w:color w:val="000000"/>
          <w:sz w:val="19"/>
          <w:szCs w:val="19"/>
        </w:rPr>
        <w:t> </w:t>
      </w:r>
      <w:r>
        <w:rPr>
          <w:rStyle w:val="Strong"/>
          <w:rFonts w:ascii="Verdana" w:hAnsi="Verdana"/>
          <w:color w:val="000000"/>
          <w:sz w:val="19"/>
          <w:szCs w:val="19"/>
        </w:rPr>
        <w:t>controllers</w:t>
      </w:r>
      <w:r>
        <w:rPr>
          <w:rFonts w:ascii="Verdana" w:hAnsi="Verdana"/>
          <w:color w:val="000000"/>
          <w:sz w:val="19"/>
          <w:szCs w:val="19"/>
        </w:rPr>
        <w:t xml:space="preserve"> control </w:t>
      </w:r>
      <w:proofErr w:type="spellStart"/>
      <w:r>
        <w:rPr>
          <w:rFonts w:ascii="Verdana" w:hAnsi="Verdana"/>
          <w:color w:val="000000"/>
          <w:sz w:val="19"/>
          <w:szCs w:val="19"/>
        </w:rPr>
        <w:t>AngularJS</w:t>
      </w:r>
      <w:proofErr w:type="spellEnd"/>
      <w:r>
        <w:rPr>
          <w:rFonts w:ascii="Verdana" w:hAnsi="Verdana"/>
          <w:color w:val="000000"/>
          <w:sz w:val="19"/>
          <w:szCs w:val="19"/>
        </w:rPr>
        <w:t xml:space="preserve"> applications.</w:t>
      </w:r>
    </w:p>
    <w:p w:rsidR="00286187" w:rsidRDefault="00286187" w:rsidP="00286187">
      <w:pPr>
        <w:pStyle w:val="NormalWeb"/>
        <w:shd w:val="clear" w:color="auto" w:fill="FFFFFF"/>
        <w:rPr>
          <w:rFonts w:ascii="Verdana" w:hAnsi="Verdana"/>
          <w:color w:val="000000"/>
          <w:sz w:val="19"/>
          <w:szCs w:val="19"/>
        </w:rPr>
      </w:pPr>
      <w:r>
        <w:rPr>
          <w:rFonts w:ascii="Verdana" w:hAnsi="Verdana"/>
          <w:color w:val="000000"/>
          <w:sz w:val="19"/>
          <w:szCs w:val="19"/>
        </w:rPr>
        <w:t>The </w:t>
      </w:r>
      <w:proofErr w:type="spellStart"/>
      <w:r>
        <w:rPr>
          <w:rStyle w:val="Strong"/>
          <w:rFonts w:ascii="Verdana" w:hAnsi="Verdana"/>
          <w:color w:val="000000"/>
          <w:sz w:val="19"/>
          <w:szCs w:val="19"/>
        </w:rPr>
        <w:t>ng</w:t>
      </w:r>
      <w:proofErr w:type="spellEnd"/>
      <w:r>
        <w:rPr>
          <w:rStyle w:val="Strong"/>
          <w:rFonts w:ascii="Verdana" w:hAnsi="Verdana"/>
          <w:color w:val="000000"/>
          <w:sz w:val="19"/>
          <w:szCs w:val="19"/>
        </w:rPr>
        <w:t>-app</w:t>
      </w:r>
      <w:r>
        <w:rPr>
          <w:rFonts w:ascii="Verdana" w:hAnsi="Verdana"/>
          <w:color w:val="000000"/>
          <w:sz w:val="19"/>
          <w:szCs w:val="19"/>
        </w:rPr>
        <w:t xml:space="preserve"> directive defines the </w:t>
      </w:r>
      <w:proofErr w:type="gramStart"/>
      <w:r>
        <w:rPr>
          <w:rFonts w:ascii="Verdana" w:hAnsi="Verdana"/>
          <w:color w:val="000000"/>
          <w:sz w:val="19"/>
          <w:szCs w:val="19"/>
        </w:rPr>
        <w:t>application,</w:t>
      </w:r>
      <w:proofErr w:type="gramEnd"/>
      <w:r>
        <w:rPr>
          <w:rFonts w:ascii="Verdana" w:hAnsi="Verdana"/>
          <w:color w:val="000000"/>
          <w:sz w:val="19"/>
          <w:szCs w:val="19"/>
        </w:rPr>
        <w:t xml:space="preserve"> the </w:t>
      </w:r>
      <w:proofErr w:type="spellStart"/>
      <w:r>
        <w:rPr>
          <w:rStyle w:val="Strong"/>
          <w:rFonts w:ascii="Verdana" w:hAnsi="Verdana"/>
          <w:color w:val="000000"/>
          <w:sz w:val="19"/>
          <w:szCs w:val="19"/>
        </w:rPr>
        <w:t>ng</w:t>
      </w:r>
      <w:proofErr w:type="spellEnd"/>
      <w:r>
        <w:rPr>
          <w:rStyle w:val="Strong"/>
          <w:rFonts w:ascii="Verdana" w:hAnsi="Verdana"/>
          <w:color w:val="000000"/>
          <w:sz w:val="19"/>
          <w:szCs w:val="19"/>
        </w:rPr>
        <w:t>-controller</w:t>
      </w:r>
      <w:r>
        <w:rPr>
          <w:rFonts w:ascii="Verdana" w:hAnsi="Verdana"/>
          <w:color w:val="000000"/>
          <w:sz w:val="19"/>
          <w:szCs w:val="19"/>
        </w:rPr>
        <w:t> directive defines the controller.</w:t>
      </w:r>
    </w:p>
    <w:p w:rsidR="00286187" w:rsidRDefault="00286187" w:rsidP="00286187">
      <w:pPr>
        <w:pStyle w:val="Heading3"/>
        <w:shd w:val="clear" w:color="auto" w:fill="F1F1F1"/>
        <w:spacing w:before="125" w:beforeAutospacing="0" w:after="125" w:afterAutospacing="0"/>
        <w:rPr>
          <w:rFonts w:ascii="Segoe UI" w:hAnsi="Segoe UI" w:cs="Segoe UI"/>
          <w:b w:val="0"/>
          <w:bCs w:val="0"/>
          <w:color w:val="000000"/>
          <w:sz w:val="30"/>
          <w:szCs w:val="30"/>
        </w:rPr>
      </w:pPr>
      <w:proofErr w:type="spellStart"/>
      <w:r>
        <w:rPr>
          <w:rFonts w:ascii="Segoe UI" w:hAnsi="Segoe UI" w:cs="Segoe UI"/>
          <w:b w:val="0"/>
          <w:bCs w:val="0"/>
          <w:color w:val="000000"/>
          <w:sz w:val="30"/>
          <w:szCs w:val="30"/>
        </w:rPr>
        <w:t>AngularJS</w:t>
      </w:r>
      <w:proofErr w:type="spellEnd"/>
      <w:r>
        <w:rPr>
          <w:rFonts w:ascii="Segoe UI" w:hAnsi="Segoe UI" w:cs="Segoe UI"/>
          <w:b w:val="0"/>
          <w:bCs w:val="0"/>
          <w:color w:val="000000"/>
          <w:sz w:val="30"/>
          <w:szCs w:val="30"/>
        </w:rPr>
        <w:t xml:space="preserve"> Example</w:t>
      </w:r>
    </w:p>
    <w:p w:rsidR="00286187" w:rsidRDefault="00286187" w:rsidP="00286187">
      <w:pPr>
        <w:shd w:val="clear" w:color="auto" w:fill="FFFFFF"/>
        <w:rPr>
          <w:rFonts w:ascii="Consolas" w:hAnsi="Consolas" w:cs="Times New Roman"/>
          <w:color w:val="000000"/>
          <w:sz w:val="20"/>
          <w:szCs w:val="20"/>
        </w:rPr>
      </w:pPr>
      <w:r>
        <w:rPr>
          <w:rFonts w:ascii="Consolas" w:hAnsi="Consolas"/>
          <w:color w:val="0000CD"/>
          <w:sz w:val="20"/>
          <w:szCs w:val="20"/>
        </w:rPr>
        <w:t>&lt;</w:t>
      </w:r>
      <w:r>
        <w:rPr>
          <w:rFonts w:ascii="Consolas" w:hAnsi="Consolas"/>
          <w:color w:val="A52A2A"/>
          <w:sz w:val="20"/>
          <w:szCs w:val="20"/>
        </w:rPr>
        <w:t>div</w:t>
      </w:r>
      <w:r>
        <w:rPr>
          <w:rFonts w:ascii="Consolas" w:hAnsi="Consolas"/>
          <w:color w:val="FF0000"/>
          <w:sz w:val="20"/>
          <w:szCs w:val="20"/>
        </w:rPr>
        <w:t> </w:t>
      </w:r>
      <w:proofErr w:type="spellStart"/>
      <w:r>
        <w:rPr>
          <w:rFonts w:ascii="Consolas" w:hAnsi="Consolas"/>
          <w:color w:val="FF0000"/>
          <w:sz w:val="20"/>
          <w:szCs w:val="20"/>
        </w:rPr>
        <w:t>ng</w:t>
      </w:r>
      <w:proofErr w:type="spellEnd"/>
      <w:r>
        <w:rPr>
          <w:rFonts w:ascii="Consolas" w:hAnsi="Consolas"/>
          <w:color w:val="FF0000"/>
          <w:sz w:val="20"/>
          <w:szCs w:val="20"/>
        </w:rPr>
        <w:t>-app</w:t>
      </w:r>
      <w:r>
        <w:rPr>
          <w:rFonts w:ascii="Consolas" w:hAnsi="Consolas"/>
          <w:color w:val="0000CD"/>
          <w:sz w:val="20"/>
          <w:szCs w:val="20"/>
        </w:rPr>
        <w:t>="</w:t>
      </w:r>
      <w:proofErr w:type="spellStart"/>
      <w:r>
        <w:rPr>
          <w:rStyle w:val="Strong"/>
          <w:rFonts w:ascii="Consolas" w:hAnsi="Consolas"/>
          <w:color w:val="0000CD"/>
          <w:sz w:val="20"/>
          <w:szCs w:val="20"/>
        </w:rPr>
        <w:t>myApp</w:t>
      </w:r>
      <w:proofErr w:type="spellEnd"/>
      <w:r>
        <w:rPr>
          <w:rFonts w:ascii="Consolas" w:hAnsi="Consolas"/>
          <w:color w:val="0000CD"/>
          <w:sz w:val="20"/>
          <w:szCs w:val="20"/>
        </w:rPr>
        <w:t>"</w:t>
      </w:r>
      <w:r>
        <w:rPr>
          <w:rFonts w:ascii="Consolas" w:hAnsi="Consolas"/>
          <w:color w:val="FF0000"/>
          <w:sz w:val="20"/>
          <w:szCs w:val="20"/>
        </w:rPr>
        <w:t> </w:t>
      </w:r>
      <w:proofErr w:type="spellStart"/>
      <w:r>
        <w:rPr>
          <w:rFonts w:ascii="Consolas" w:hAnsi="Consolas"/>
          <w:color w:val="FF0000"/>
          <w:sz w:val="20"/>
          <w:szCs w:val="20"/>
        </w:rPr>
        <w:t>ng</w:t>
      </w:r>
      <w:proofErr w:type="spellEnd"/>
      <w:r>
        <w:rPr>
          <w:rFonts w:ascii="Consolas" w:hAnsi="Consolas"/>
          <w:color w:val="FF0000"/>
          <w:sz w:val="20"/>
          <w:szCs w:val="20"/>
        </w:rPr>
        <w:t>-controller</w:t>
      </w:r>
      <w:r>
        <w:rPr>
          <w:rFonts w:ascii="Consolas" w:hAnsi="Consolas"/>
          <w:color w:val="0000CD"/>
          <w:sz w:val="20"/>
          <w:szCs w:val="20"/>
        </w:rPr>
        <w:t>="</w:t>
      </w:r>
      <w:proofErr w:type="spellStart"/>
      <w:r>
        <w:rPr>
          <w:rStyle w:val="Strong"/>
          <w:rFonts w:ascii="Consolas" w:hAnsi="Consolas"/>
          <w:color w:val="0000CD"/>
          <w:sz w:val="20"/>
          <w:szCs w:val="20"/>
        </w:rPr>
        <w:t>myCtrl</w:t>
      </w:r>
      <w:proofErr w:type="spellEnd"/>
      <w:r>
        <w:rPr>
          <w:rFonts w:ascii="Consolas" w:hAnsi="Consolas"/>
          <w:color w:val="0000CD"/>
          <w:sz w:val="20"/>
          <w:szCs w:val="20"/>
        </w:rPr>
        <w:t>"&gt;</w:t>
      </w:r>
      <w:r>
        <w:rPr>
          <w:rFonts w:ascii="Consolas" w:hAnsi="Consolas"/>
          <w:color w:val="000000"/>
          <w:sz w:val="20"/>
          <w:szCs w:val="20"/>
        </w:rPr>
        <w:br/>
      </w:r>
      <w:r>
        <w:rPr>
          <w:rFonts w:ascii="Consolas" w:hAnsi="Consolas"/>
          <w:color w:val="000000"/>
          <w:sz w:val="20"/>
          <w:szCs w:val="20"/>
        </w:rPr>
        <w:br/>
        <w:t>First Name: </w:t>
      </w:r>
      <w:r>
        <w:rPr>
          <w:rFonts w:ascii="Consolas" w:hAnsi="Consolas"/>
          <w:color w:val="0000CD"/>
          <w:sz w:val="20"/>
          <w:szCs w:val="20"/>
        </w:rPr>
        <w:t>&lt;</w:t>
      </w:r>
      <w:r>
        <w:rPr>
          <w:rFonts w:ascii="Consolas" w:hAnsi="Consolas"/>
          <w:color w:val="A52A2A"/>
          <w:sz w:val="20"/>
          <w:szCs w:val="20"/>
        </w:rPr>
        <w:t>input</w:t>
      </w:r>
      <w:r>
        <w:rPr>
          <w:rFonts w:ascii="Consolas" w:hAnsi="Consolas"/>
          <w:color w:val="FF0000"/>
          <w:sz w:val="20"/>
          <w:szCs w:val="20"/>
        </w:rPr>
        <w:t> type</w:t>
      </w:r>
      <w:r>
        <w:rPr>
          <w:rFonts w:ascii="Consolas" w:hAnsi="Consolas"/>
          <w:color w:val="0000CD"/>
          <w:sz w:val="20"/>
          <w:szCs w:val="20"/>
        </w:rPr>
        <w:t>="text"</w:t>
      </w:r>
      <w:r>
        <w:rPr>
          <w:rFonts w:ascii="Consolas" w:hAnsi="Consolas"/>
          <w:color w:val="FF0000"/>
          <w:sz w:val="20"/>
          <w:szCs w:val="20"/>
        </w:rPr>
        <w:t> </w:t>
      </w:r>
      <w:proofErr w:type="spellStart"/>
      <w:r>
        <w:rPr>
          <w:rFonts w:ascii="Consolas" w:hAnsi="Consolas"/>
          <w:color w:val="FF0000"/>
          <w:sz w:val="20"/>
          <w:szCs w:val="20"/>
        </w:rPr>
        <w:t>ng</w:t>
      </w:r>
      <w:proofErr w:type="spellEnd"/>
      <w:r>
        <w:rPr>
          <w:rFonts w:ascii="Consolas" w:hAnsi="Consolas"/>
          <w:color w:val="FF0000"/>
          <w:sz w:val="20"/>
          <w:szCs w:val="20"/>
        </w:rPr>
        <w:t>-model</w:t>
      </w:r>
      <w:r>
        <w:rPr>
          <w:rFonts w:ascii="Consolas" w:hAnsi="Consolas"/>
          <w:color w:val="0000CD"/>
          <w:sz w:val="20"/>
          <w:szCs w:val="20"/>
        </w:rPr>
        <w:t>="</w:t>
      </w:r>
      <w:proofErr w:type="spellStart"/>
      <w:r>
        <w:rPr>
          <w:rFonts w:ascii="Consolas" w:hAnsi="Consolas"/>
          <w:color w:val="0000CD"/>
          <w:sz w:val="20"/>
          <w:szCs w:val="20"/>
        </w:rPr>
        <w:t>firstName</w:t>
      </w:r>
      <w:proofErr w:type="spellEnd"/>
      <w:r>
        <w:rPr>
          <w:rFonts w:ascii="Consolas" w:hAnsi="Consolas"/>
          <w:color w:val="0000CD"/>
          <w:sz w:val="20"/>
          <w:szCs w:val="20"/>
        </w:rPr>
        <w:t>"&gt;&lt;</w:t>
      </w:r>
      <w:proofErr w:type="spellStart"/>
      <w:r>
        <w:rPr>
          <w:rFonts w:ascii="Consolas" w:hAnsi="Consolas"/>
          <w:color w:val="A52A2A"/>
          <w:sz w:val="20"/>
          <w:szCs w:val="20"/>
        </w:rPr>
        <w:t>br</w:t>
      </w:r>
      <w:proofErr w:type="spellEnd"/>
      <w:r>
        <w:rPr>
          <w:rFonts w:ascii="Consolas" w:hAnsi="Consolas"/>
          <w:color w:val="0000CD"/>
          <w:sz w:val="20"/>
          <w:szCs w:val="20"/>
        </w:rPr>
        <w:t>&gt;</w:t>
      </w:r>
      <w:r>
        <w:rPr>
          <w:rFonts w:ascii="Consolas" w:hAnsi="Consolas"/>
          <w:color w:val="000000"/>
          <w:sz w:val="20"/>
          <w:szCs w:val="20"/>
        </w:rPr>
        <w:br/>
        <w:t>Last Name: </w:t>
      </w:r>
      <w:r>
        <w:rPr>
          <w:rFonts w:ascii="Consolas" w:hAnsi="Consolas"/>
          <w:color w:val="0000CD"/>
          <w:sz w:val="20"/>
          <w:szCs w:val="20"/>
        </w:rPr>
        <w:t>&lt;</w:t>
      </w:r>
      <w:r>
        <w:rPr>
          <w:rFonts w:ascii="Consolas" w:hAnsi="Consolas"/>
          <w:color w:val="A52A2A"/>
          <w:sz w:val="20"/>
          <w:szCs w:val="20"/>
        </w:rPr>
        <w:t>input</w:t>
      </w:r>
      <w:r>
        <w:rPr>
          <w:rFonts w:ascii="Consolas" w:hAnsi="Consolas"/>
          <w:color w:val="FF0000"/>
          <w:sz w:val="20"/>
          <w:szCs w:val="20"/>
        </w:rPr>
        <w:t> type</w:t>
      </w:r>
      <w:r>
        <w:rPr>
          <w:rFonts w:ascii="Consolas" w:hAnsi="Consolas"/>
          <w:color w:val="0000CD"/>
          <w:sz w:val="20"/>
          <w:szCs w:val="20"/>
        </w:rPr>
        <w:t>="text"</w:t>
      </w:r>
      <w:r>
        <w:rPr>
          <w:rFonts w:ascii="Consolas" w:hAnsi="Consolas"/>
          <w:color w:val="FF0000"/>
          <w:sz w:val="20"/>
          <w:szCs w:val="20"/>
        </w:rPr>
        <w:t> </w:t>
      </w:r>
      <w:proofErr w:type="spellStart"/>
      <w:r>
        <w:rPr>
          <w:rFonts w:ascii="Consolas" w:hAnsi="Consolas"/>
          <w:color w:val="FF0000"/>
          <w:sz w:val="20"/>
          <w:szCs w:val="20"/>
        </w:rPr>
        <w:t>ng</w:t>
      </w:r>
      <w:proofErr w:type="spellEnd"/>
      <w:r>
        <w:rPr>
          <w:rFonts w:ascii="Consolas" w:hAnsi="Consolas"/>
          <w:color w:val="FF0000"/>
          <w:sz w:val="20"/>
          <w:szCs w:val="20"/>
        </w:rPr>
        <w:t>-model</w:t>
      </w:r>
      <w:r>
        <w:rPr>
          <w:rFonts w:ascii="Consolas" w:hAnsi="Consolas"/>
          <w:color w:val="0000CD"/>
          <w:sz w:val="20"/>
          <w:szCs w:val="20"/>
        </w:rPr>
        <w:t>="</w:t>
      </w:r>
      <w:proofErr w:type="spellStart"/>
      <w:r>
        <w:rPr>
          <w:rFonts w:ascii="Consolas" w:hAnsi="Consolas"/>
          <w:color w:val="0000CD"/>
          <w:sz w:val="20"/>
          <w:szCs w:val="20"/>
        </w:rPr>
        <w:t>lastName</w:t>
      </w:r>
      <w:proofErr w:type="spellEnd"/>
      <w:r>
        <w:rPr>
          <w:rFonts w:ascii="Consolas" w:hAnsi="Consolas"/>
          <w:color w:val="0000CD"/>
          <w:sz w:val="20"/>
          <w:szCs w:val="20"/>
        </w:rPr>
        <w:t>"&gt;&lt;</w:t>
      </w:r>
      <w:proofErr w:type="spellStart"/>
      <w:r>
        <w:rPr>
          <w:rFonts w:ascii="Consolas" w:hAnsi="Consolas"/>
          <w:color w:val="A52A2A"/>
          <w:sz w:val="20"/>
          <w:szCs w:val="20"/>
        </w:rPr>
        <w:t>br</w:t>
      </w:r>
      <w:proofErr w:type="spellEnd"/>
      <w:r>
        <w:rPr>
          <w:rFonts w:ascii="Consolas" w:hAnsi="Consolas"/>
          <w:color w:val="0000CD"/>
          <w:sz w:val="20"/>
          <w:szCs w:val="20"/>
        </w:rPr>
        <w:t>&gt;</w:t>
      </w:r>
      <w:r>
        <w:rPr>
          <w:rFonts w:ascii="Consolas" w:hAnsi="Consolas"/>
          <w:color w:val="000000"/>
          <w:sz w:val="20"/>
          <w:szCs w:val="20"/>
        </w:rPr>
        <w:br/>
      </w:r>
      <w:r>
        <w:rPr>
          <w:rFonts w:ascii="Consolas" w:hAnsi="Consolas"/>
          <w:color w:val="0000CD"/>
          <w:sz w:val="20"/>
          <w:szCs w:val="20"/>
        </w:rPr>
        <w:t>&lt;</w:t>
      </w:r>
      <w:proofErr w:type="spellStart"/>
      <w:r>
        <w:rPr>
          <w:rFonts w:ascii="Consolas" w:hAnsi="Consolas"/>
          <w:color w:val="A52A2A"/>
          <w:sz w:val="20"/>
          <w:szCs w:val="20"/>
        </w:rPr>
        <w:t>br</w:t>
      </w:r>
      <w:proofErr w:type="spellEnd"/>
      <w:r>
        <w:rPr>
          <w:rFonts w:ascii="Consolas" w:hAnsi="Consolas"/>
          <w:color w:val="0000CD"/>
          <w:sz w:val="20"/>
          <w:szCs w:val="20"/>
        </w:rPr>
        <w:t>&gt;</w:t>
      </w:r>
      <w:r>
        <w:rPr>
          <w:rFonts w:ascii="Consolas" w:hAnsi="Consolas"/>
          <w:color w:val="000000"/>
          <w:sz w:val="20"/>
          <w:szCs w:val="20"/>
        </w:rPr>
        <w:br/>
        <w:t>Full Name: </w:t>
      </w:r>
      <w:r>
        <w:rPr>
          <w:rFonts w:ascii="Consolas" w:hAnsi="Consolas"/>
          <w:color w:val="FF0000"/>
          <w:sz w:val="20"/>
          <w:szCs w:val="20"/>
        </w:rPr>
        <w:t>{{</w:t>
      </w:r>
      <w:proofErr w:type="spellStart"/>
      <w:r>
        <w:rPr>
          <w:rFonts w:ascii="Consolas" w:hAnsi="Consolas"/>
          <w:color w:val="FF0000"/>
          <w:sz w:val="20"/>
          <w:szCs w:val="20"/>
        </w:rPr>
        <w:t>firstName</w:t>
      </w:r>
      <w:proofErr w:type="spellEnd"/>
      <w:r>
        <w:rPr>
          <w:rFonts w:ascii="Consolas" w:hAnsi="Consolas"/>
          <w:color w:val="FF0000"/>
          <w:sz w:val="20"/>
          <w:szCs w:val="20"/>
        </w:rPr>
        <w:t xml:space="preserve"> + " " + </w:t>
      </w:r>
      <w:proofErr w:type="spellStart"/>
      <w:r>
        <w:rPr>
          <w:rFonts w:ascii="Consolas" w:hAnsi="Consolas"/>
          <w:color w:val="FF0000"/>
          <w:sz w:val="20"/>
          <w:szCs w:val="20"/>
        </w:rPr>
        <w:t>lastName</w:t>
      </w:r>
      <w:proofErr w:type="spellEnd"/>
      <w:r>
        <w:rPr>
          <w:rFonts w:ascii="Consolas" w:hAnsi="Consolas"/>
          <w:color w:val="FF0000"/>
          <w:sz w:val="20"/>
          <w:szCs w:val="20"/>
        </w:rPr>
        <w:t>}}</w:t>
      </w:r>
      <w:r>
        <w:rPr>
          <w:rFonts w:ascii="Consolas" w:hAnsi="Consolas"/>
          <w:color w:val="000000"/>
          <w:sz w:val="20"/>
          <w:szCs w:val="20"/>
        </w:rPr>
        <w:br/>
      </w:r>
      <w:r>
        <w:rPr>
          <w:rFonts w:ascii="Consolas" w:hAnsi="Consolas"/>
          <w:color w:val="000000"/>
          <w:sz w:val="20"/>
          <w:szCs w:val="20"/>
        </w:rPr>
        <w:br/>
      </w:r>
      <w:r>
        <w:rPr>
          <w:rFonts w:ascii="Consolas" w:hAnsi="Consolas"/>
          <w:color w:val="0000CD"/>
          <w:sz w:val="20"/>
          <w:szCs w:val="20"/>
        </w:rPr>
        <w:t>&lt;</w:t>
      </w:r>
      <w:r>
        <w:rPr>
          <w:rFonts w:ascii="Consolas" w:hAnsi="Consolas"/>
          <w:color w:val="A52A2A"/>
          <w:sz w:val="20"/>
          <w:szCs w:val="20"/>
        </w:rPr>
        <w:t>/div</w:t>
      </w:r>
      <w:r>
        <w:rPr>
          <w:rFonts w:ascii="Consolas" w:hAnsi="Consolas"/>
          <w:color w:val="0000CD"/>
          <w:sz w:val="20"/>
          <w:szCs w:val="20"/>
        </w:rPr>
        <w:t>&gt;</w:t>
      </w:r>
      <w:r>
        <w:rPr>
          <w:rFonts w:ascii="Consolas" w:hAnsi="Consolas"/>
          <w:color w:val="000000"/>
          <w:sz w:val="20"/>
          <w:szCs w:val="20"/>
        </w:rPr>
        <w:br/>
      </w:r>
      <w:r>
        <w:rPr>
          <w:rFonts w:ascii="Consolas" w:hAnsi="Consolas"/>
          <w:color w:val="000000"/>
          <w:sz w:val="20"/>
          <w:szCs w:val="20"/>
        </w:rPr>
        <w:br/>
      </w:r>
      <w:r>
        <w:rPr>
          <w:rFonts w:ascii="Consolas" w:hAnsi="Consolas"/>
          <w:color w:val="0000CD"/>
          <w:sz w:val="20"/>
          <w:szCs w:val="20"/>
        </w:rPr>
        <w:t>&lt;</w:t>
      </w:r>
      <w:r>
        <w:rPr>
          <w:rFonts w:ascii="Consolas" w:hAnsi="Consolas"/>
          <w:color w:val="A52A2A"/>
          <w:sz w:val="20"/>
          <w:szCs w:val="20"/>
        </w:rPr>
        <w:t>script</w:t>
      </w:r>
      <w:r>
        <w:rPr>
          <w:rFonts w:ascii="Consolas" w:hAnsi="Consolas"/>
          <w:color w:val="0000CD"/>
          <w:sz w:val="20"/>
          <w:szCs w:val="20"/>
        </w:rPr>
        <w:t>&gt;</w:t>
      </w:r>
      <w:r>
        <w:rPr>
          <w:rFonts w:ascii="Consolas" w:hAnsi="Consolas"/>
          <w:color w:val="000000"/>
          <w:sz w:val="20"/>
          <w:szCs w:val="20"/>
        </w:rPr>
        <w:br/>
      </w:r>
      <w:proofErr w:type="spellStart"/>
      <w:r>
        <w:rPr>
          <w:rFonts w:ascii="Consolas" w:hAnsi="Consolas"/>
          <w:color w:val="0000CD"/>
          <w:sz w:val="20"/>
          <w:szCs w:val="20"/>
        </w:rPr>
        <w:t>var</w:t>
      </w:r>
      <w:proofErr w:type="spellEnd"/>
      <w:r>
        <w:rPr>
          <w:rFonts w:ascii="Consolas" w:hAnsi="Consolas"/>
          <w:color w:val="000000"/>
          <w:sz w:val="20"/>
          <w:szCs w:val="20"/>
        </w:rPr>
        <w:t xml:space="preserve"> app = </w:t>
      </w:r>
      <w:proofErr w:type="spellStart"/>
      <w:r>
        <w:rPr>
          <w:rFonts w:ascii="Consolas" w:hAnsi="Consolas"/>
          <w:color w:val="000000"/>
          <w:sz w:val="20"/>
          <w:szCs w:val="20"/>
        </w:rPr>
        <w:t>angular.module</w:t>
      </w:r>
      <w:proofErr w:type="spellEnd"/>
      <w:r>
        <w:rPr>
          <w:rFonts w:ascii="Consolas" w:hAnsi="Consolas"/>
          <w:color w:val="000000"/>
          <w:sz w:val="20"/>
          <w:szCs w:val="20"/>
        </w:rPr>
        <w:t>(</w:t>
      </w:r>
      <w:r>
        <w:rPr>
          <w:rFonts w:ascii="Consolas" w:hAnsi="Consolas"/>
          <w:color w:val="A52A2A"/>
          <w:sz w:val="20"/>
          <w:szCs w:val="20"/>
        </w:rPr>
        <w:t>'</w:t>
      </w:r>
      <w:proofErr w:type="spellStart"/>
      <w:r>
        <w:rPr>
          <w:rStyle w:val="Strong"/>
          <w:rFonts w:ascii="Consolas" w:hAnsi="Consolas"/>
          <w:color w:val="A52A2A"/>
          <w:sz w:val="20"/>
          <w:szCs w:val="20"/>
        </w:rPr>
        <w:t>myApp</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000000"/>
          <w:sz w:val="20"/>
          <w:szCs w:val="20"/>
        </w:rPr>
        <w:br/>
      </w:r>
      <w:proofErr w:type="spellStart"/>
      <w:r>
        <w:rPr>
          <w:rFonts w:ascii="Consolas" w:hAnsi="Consolas"/>
          <w:color w:val="000000"/>
          <w:sz w:val="20"/>
          <w:szCs w:val="20"/>
        </w:rPr>
        <w:t>app.controller</w:t>
      </w:r>
      <w:proofErr w:type="spellEnd"/>
      <w:r>
        <w:rPr>
          <w:rFonts w:ascii="Consolas" w:hAnsi="Consolas"/>
          <w:color w:val="000000"/>
          <w:sz w:val="20"/>
          <w:szCs w:val="20"/>
        </w:rPr>
        <w:t>(</w:t>
      </w:r>
      <w:r>
        <w:rPr>
          <w:rFonts w:ascii="Consolas" w:hAnsi="Consolas"/>
          <w:color w:val="A52A2A"/>
          <w:sz w:val="20"/>
          <w:szCs w:val="20"/>
        </w:rPr>
        <w:t>'</w:t>
      </w:r>
      <w:proofErr w:type="spellStart"/>
      <w:r>
        <w:rPr>
          <w:rStyle w:val="Strong"/>
          <w:rFonts w:ascii="Consolas" w:hAnsi="Consolas"/>
          <w:color w:val="A52A2A"/>
          <w:sz w:val="20"/>
          <w:szCs w:val="20"/>
        </w:rPr>
        <w:t>myCtrl</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0000CD"/>
          <w:sz w:val="20"/>
          <w:szCs w:val="20"/>
        </w:rPr>
        <w:t>function</w:t>
      </w:r>
      <w:r>
        <w:rPr>
          <w:rFonts w:ascii="Consolas" w:hAnsi="Consolas"/>
          <w:color w:val="000000"/>
          <w:sz w:val="20"/>
          <w:szCs w:val="20"/>
        </w:rPr>
        <w:t>($scope) {</w:t>
      </w:r>
      <w:r>
        <w:rPr>
          <w:rFonts w:ascii="Consolas" w:hAnsi="Consolas"/>
          <w:color w:val="000000"/>
          <w:sz w:val="20"/>
          <w:szCs w:val="20"/>
        </w:rPr>
        <w:br/>
        <w:t>    $</w:t>
      </w:r>
      <w:proofErr w:type="spellStart"/>
      <w:r>
        <w:rPr>
          <w:rFonts w:ascii="Consolas" w:hAnsi="Consolas"/>
          <w:color w:val="000000"/>
          <w:sz w:val="20"/>
          <w:szCs w:val="20"/>
        </w:rPr>
        <w:t>scope.firstName</w:t>
      </w:r>
      <w:proofErr w:type="spellEnd"/>
      <w:r>
        <w:rPr>
          <w:rFonts w:ascii="Consolas" w:hAnsi="Consolas"/>
          <w:color w:val="000000"/>
          <w:sz w:val="20"/>
          <w:szCs w:val="20"/>
        </w:rPr>
        <w:t>= </w:t>
      </w:r>
      <w:r>
        <w:rPr>
          <w:rFonts w:ascii="Consolas" w:hAnsi="Consolas"/>
          <w:color w:val="A52A2A"/>
          <w:sz w:val="20"/>
          <w:szCs w:val="20"/>
        </w:rPr>
        <w:t>"John"</w:t>
      </w:r>
      <w:r>
        <w:rPr>
          <w:rFonts w:ascii="Consolas" w:hAnsi="Consolas"/>
          <w:color w:val="000000"/>
          <w:sz w:val="20"/>
          <w:szCs w:val="20"/>
        </w:rPr>
        <w:t>;</w:t>
      </w:r>
      <w:r>
        <w:rPr>
          <w:rFonts w:ascii="Consolas" w:hAnsi="Consolas"/>
          <w:color w:val="000000"/>
          <w:sz w:val="20"/>
          <w:szCs w:val="20"/>
        </w:rPr>
        <w:br/>
        <w:t>    $</w:t>
      </w:r>
      <w:proofErr w:type="spellStart"/>
      <w:r>
        <w:rPr>
          <w:rFonts w:ascii="Consolas" w:hAnsi="Consolas"/>
          <w:color w:val="000000"/>
          <w:sz w:val="20"/>
          <w:szCs w:val="20"/>
        </w:rPr>
        <w:t>scope.lastName</w:t>
      </w:r>
      <w:proofErr w:type="spellEnd"/>
      <w:r>
        <w:rPr>
          <w:rFonts w:ascii="Consolas" w:hAnsi="Consolas"/>
          <w:color w:val="000000"/>
          <w:sz w:val="20"/>
          <w:szCs w:val="20"/>
        </w:rPr>
        <w:t>= </w:t>
      </w:r>
      <w:r>
        <w:rPr>
          <w:rFonts w:ascii="Consolas" w:hAnsi="Consolas"/>
          <w:color w:val="A52A2A"/>
          <w:sz w:val="20"/>
          <w:szCs w:val="20"/>
        </w:rPr>
        <w:t>"Doe"</w:t>
      </w:r>
      <w:r>
        <w:rPr>
          <w:rFonts w:ascii="Consolas" w:hAnsi="Consolas"/>
          <w:color w:val="000000"/>
          <w:sz w:val="20"/>
          <w:szCs w:val="20"/>
        </w:rPr>
        <w:t>;</w:t>
      </w:r>
      <w:r>
        <w:rPr>
          <w:rFonts w:ascii="Consolas" w:hAnsi="Consolas"/>
          <w:color w:val="000000"/>
          <w:sz w:val="20"/>
          <w:szCs w:val="20"/>
        </w:rPr>
        <w:br/>
        <w:t>});</w:t>
      </w:r>
      <w:r>
        <w:rPr>
          <w:rFonts w:ascii="Consolas" w:hAnsi="Consolas"/>
          <w:color w:val="000000"/>
          <w:sz w:val="20"/>
          <w:szCs w:val="20"/>
        </w:rPr>
        <w:br/>
      </w:r>
      <w:r>
        <w:rPr>
          <w:rFonts w:ascii="Consolas" w:hAnsi="Consolas"/>
          <w:color w:val="0000CD"/>
          <w:sz w:val="20"/>
          <w:szCs w:val="20"/>
        </w:rPr>
        <w:t>&lt;</w:t>
      </w:r>
      <w:r>
        <w:rPr>
          <w:rFonts w:ascii="Consolas" w:hAnsi="Consolas"/>
          <w:color w:val="A52A2A"/>
          <w:sz w:val="20"/>
          <w:szCs w:val="20"/>
        </w:rPr>
        <w:t>/script</w:t>
      </w:r>
      <w:r>
        <w:rPr>
          <w:rFonts w:ascii="Consolas" w:hAnsi="Consolas"/>
          <w:color w:val="0000CD"/>
          <w:sz w:val="20"/>
          <w:szCs w:val="20"/>
        </w:rPr>
        <w:t>&gt;</w:t>
      </w:r>
    </w:p>
    <w:p w:rsidR="00286187" w:rsidRDefault="00286187" w:rsidP="00286187">
      <w:pPr>
        <w:pStyle w:val="NormalWeb"/>
        <w:shd w:val="clear" w:color="auto" w:fill="FFFFFF"/>
        <w:rPr>
          <w:rFonts w:ascii="Verdana" w:hAnsi="Verdana"/>
          <w:color w:val="000000"/>
          <w:sz w:val="19"/>
          <w:szCs w:val="19"/>
        </w:rPr>
      </w:pPr>
      <w:proofErr w:type="spellStart"/>
      <w:r>
        <w:rPr>
          <w:rFonts w:ascii="Verdana" w:hAnsi="Verdana"/>
          <w:color w:val="000000"/>
          <w:sz w:val="19"/>
          <w:szCs w:val="19"/>
        </w:rPr>
        <w:t>AngularJS</w:t>
      </w:r>
      <w:proofErr w:type="spellEnd"/>
      <w:r>
        <w:rPr>
          <w:rFonts w:ascii="Verdana" w:hAnsi="Verdana"/>
          <w:color w:val="000000"/>
          <w:sz w:val="19"/>
          <w:szCs w:val="19"/>
        </w:rPr>
        <w:t xml:space="preserve"> modules define applications:</w:t>
      </w:r>
    </w:p>
    <w:p w:rsidR="00286187" w:rsidRDefault="00286187" w:rsidP="00286187">
      <w:pPr>
        <w:pStyle w:val="Heading3"/>
        <w:shd w:val="clear" w:color="auto" w:fill="F1F1F1"/>
        <w:spacing w:before="125" w:beforeAutospacing="0" w:after="125" w:afterAutospacing="0"/>
        <w:rPr>
          <w:rFonts w:ascii="Segoe UI" w:hAnsi="Segoe UI" w:cs="Segoe UI"/>
          <w:b w:val="0"/>
          <w:bCs w:val="0"/>
          <w:color w:val="000000"/>
          <w:sz w:val="30"/>
          <w:szCs w:val="30"/>
        </w:rPr>
      </w:pPr>
      <w:proofErr w:type="spellStart"/>
      <w:r>
        <w:rPr>
          <w:rFonts w:ascii="Segoe UI" w:hAnsi="Segoe UI" w:cs="Segoe UI"/>
          <w:b w:val="0"/>
          <w:bCs w:val="0"/>
          <w:color w:val="000000"/>
          <w:sz w:val="30"/>
          <w:szCs w:val="30"/>
        </w:rPr>
        <w:t>AngularJS</w:t>
      </w:r>
      <w:proofErr w:type="spellEnd"/>
      <w:r>
        <w:rPr>
          <w:rFonts w:ascii="Segoe UI" w:hAnsi="Segoe UI" w:cs="Segoe UI"/>
          <w:b w:val="0"/>
          <w:bCs w:val="0"/>
          <w:color w:val="000000"/>
          <w:sz w:val="30"/>
          <w:szCs w:val="30"/>
        </w:rPr>
        <w:t xml:space="preserve"> Module</w:t>
      </w:r>
    </w:p>
    <w:p w:rsidR="00286187" w:rsidRDefault="00286187" w:rsidP="00286187">
      <w:pPr>
        <w:shd w:val="clear" w:color="auto" w:fill="FFFFFF"/>
        <w:rPr>
          <w:rFonts w:ascii="Consolas" w:hAnsi="Consolas" w:cs="Times New Roman"/>
          <w:color w:val="000000"/>
          <w:sz w:val="20"/>
          <w:szCs w:val="20"/>
        </w:rPr>
      </w:pPr>
      <w:proofErr w:type="spellStart"/>
      <w:proofErr w:type="gramStart"/>
      <w:r>
        <w:rPr>
          <w:rFonts w:ascii="Consolas" w:hAnsi="Consolas"/>
          <w:color w:val="000000"/>
          <w:sz w:val="20"/>
          <w:szCs w:val="20"/>
        </w:rPr>
        <w:t>var</w:t>
      </w:r>
      <w:proofErr w:type="spellEnd"/>
      <w:proofErr w:type="gramEnd"/>
      <w:r>
        <w:rPr>
          <w:rFonts w:ascii="Consolas" w:hAnsi="Consolas"/>
          <w:color w:val="000000"/>
          <w:sz w:val="20"/>
          <w:szCs w:val="20"/>
        </w:rPr>
        <w:t xml:space="preserve"> app = </w:t>
      </w:r>
      <w:proofErr w:type="spellStart"/>
      <w:r>
        <w:rPr>
          <w:rFonts w:ascii="Consolas" w:hAnsi="Consolas"/>
          <w:color w:val="000000"/>
          <w:sz w:val="20"/>
          <w:szCs w:val="20"/>
        </w:rPr>
        <w:t>angular.module</w:t>
      </w:r>
      <w:proofErr w:type="spellEnd"/>
      <w:r>
        <w:rPr>
          <w:rFonts w:ascii="Consolas" w:hAnsi="Consolas"/>
          <w:color w:val="000000"/>
          <w:sz w:val="20"/>
          <w:szCs w:val="20"/>
        </w:rPr>
        <w:t>('</w:t>
      </w:r>
      <w:proofErr w:type="spellStart"/>
      <w:r>
        <w:rPr>
          <w:rFonts w:ascii="Consolas" w:hAnsi="Consolas"/>
          <w:color w:val="000000"/>
          <w:sz w:val="20"/>
          <w:szCs w:val="20"/>
        </w:rPr>
        <w:t>myApp</w:t>
      </w:r>
      <w:proofErr w:type="spellEnd"/>
      <w:r>
        <w:rPr>
          <w:rFonts w:ascii="Consolas" w:hAnsi="Consolas"/>
          <w:color w:val="000000"/>
          <w:sz w:val="20"/>
          <w:szCs w:val="20"/>
        </w:rPr>
        <w:t>', []);</w:t>
      </w:r>
    </w:p>
    <w:p w:rsidR="00286187" w:rsidRDefault="00286187" w:rsidP="00286187">
      <w:pPr>
        <w:pStyle w:val="NormalWeb"/>
        <w:shd w:val="clear" w:color="auto" w:fill="FFFFFF"/>
        <w:rPr>
          <w:rFonts w:ascii="Verdana" w:hAnsi="Verdana"/>
          <w:color w:val="000000"/>
          <w:sz w:val="19"/>
          <w:szCs w:val="19"/>
        </w:rPr>
      </w:pPr>
      <w:proofErr w:type="spellStart"/>
      <w:r>
        <w:rPr>
          <w:rFonts w:ascii="Verdana" w:hAnsi="Verdana"/>
          <w:color w:val="000000"/>
          <w:sz w:val="19"/>
          <w:szCs w:val="19"/>
        </w:rPr>
        <w:t>AngularJS</w:t>
      </w:r>
      <w:proofErr w:type="spellEnd"/>
      <w:r>
        <w:rPr>
          <w:rFonts w:ascii="Verdana" w:hAnsi="Verdana"/>
          <w:color w:val="000000"/>
          <w:sz w:val="19"/>
          <w:szCs w:val="19"/>
        </w:rPr>
        <w:t xml:space="preserve"> controllers control applications:</w:t>
      </w:r>
    </w:p>
    <w:p w:rsidR="00286187" w:rsidRDefault="00286187" w:rsidP="00286187">
      <w:pPr>
        <w:pStyle w:val="Heading3"/>
        <w:shd w:val="clear" w:color="auto" w:fill="F1F1F1"/>
        <w:spacing w:before="125" w:beforeAutospacing="0" w:after="125" w:afterAutospacing="0"/>
        <w:rPr>
          <w:rFonts w:ascii="Segoe UI" w:hAnsi="Segoe UI" w:cs="Segoe UI"/>
          <w:b w:val="0"/>
          <w:bCs w:val="0"/>
          <w:color w:val="000000"/>
          <w:sz w:val="30"/>
          <w:szCs w:val="30"/>
        </w:rPr>
      </w:pPr>
      <w:proofErr w:type="spellStart"/>
      <w:r>
        <w:rPr>
          <w:rFonts w:ascii="Segoe UI" w:hAnsi="Segoe UI" w:cs="Segoe UI"/>
          <w:b w:val="0"/>
          <w:bCs w:val="0"/>
          <w:color w:val="000000"/>
          <w:sz w:val="30"/>
          <w:szCs w:val="30"/>
        </w:rPr>
        <w:t>AngularJS</w:t>
      </w:r>
      <w:proofErr w:type="spellEnd"/>
      <w:r>
        <w:rPr>
          <w:rFonts w:ascii="Segoe UI" w:hAnsi="Segoe UI" w:cs="Segoe UI"/>
          <w:b w:val="0"/>
          <w:bCs w:val="0"/>
          <w:color w:val="000000"/>
          <w:sz w:val="30"/>
          <w:szCs w:val="30"/>
        </w:rPr>
        <w:t xml:space="preserve"> Controller</w:t>
      </w:r>
    </w:p>
    <w:p w:rsidR="00286187" w:rsidRDefault="00286187" w:rsidP="00286187">
      <w:pPr>
        <w:shd w:val="clear" w:color="auto" w:fill="FFFFFF"/>
        <w:rPr>
          <w:rFonts w:ascii="Consolas" w:hAnsi="Consolas" w:cs="Times New Roman"/>
          <w:color w:val="000000"/>
          <w:sz w:val="20"/>
          <w:szCs w:val="20"/>
        </w:rPr>
      </w:pPr>
      <w:proofErr w:type="spellStart"/>
      <w:proofErr w:type="gramStart"/>
      <w:r>
        <w:rPr>
          <w:rFonts w:ascii="Consolas" w:hAnsi="Consolas"/>
          <w:color w:val="000000"/>
          <w:sz w:val="20"/>
          <w:szCs w:val="20"/>
        </w:rPr>
        <w:t>app.controller</w:t>
      </w:r>
      <w:proofErr w:type="spellEnd"/>
      <w:r>
        <w:rPr>
          <w:rFonts w:ascii="Consolas" w:hAnsi="Consolas"/>
          <w:color w:val="000000"/>
          <w:sz w:val="20"/>
          <w:szCs w:val="20"/>
        </w:rPr>
        <w:t>(</w:t>
      </w:r>
      <w:proofErr w:type="gramEnd"/>
      <w:r>
        <w:rPr>
          <w:rFonts w:ascii="Consolas" w:hAnsi="Consolas"/>
          <w:color w:val="000000"/>
          <w:sz w:val="20"/>
          <w:szCs w:val="20"/>
        </w:rPr>
        <w:t>'</w:t>
      </w:r>
      <w:proofErr w:type="spellStart"/>
      <w:r>
        <w:rPr>
          <w:rFonts w:ascii="Consolas" w:hAnsi="Consolas"/>
          <w:color w:val="000000"/>
          <w:sz w:val="20"/>
          <w:szCs w:val="20"/>
        </w:rPr>
        <w:t>myCtrl</w:t>
      </w:r>
      <w:proofErr w:type="spellEnd"/>
      <w:r>
        <w:rPr>
          <w:rFonts w:ascii="Consolas" w:hAnsi="Consolas"/>
          <w:color w:val="000000"/>
          <w:sz w:val="20"/>
          <w:szCs w:val="20"/>
        </w:rPr>
        <w:t>', function($scope) {</w:t>
      </w:r>
      <w:r>
        <w:rPr>
          <w:rFonts w:ascii="Consolas" w:hAnsi="Consolas"/>
          <w:color w:val="000000"/>
          <w:sz w:val="20"/>
          <w:szCs w:val="20"/>
        </w:rPr>
        <w:br/>
        <w:t>    $</w:t>
      </w:r>
      <w:proofErr w:type="spellStart"/>
      <w:r>
        <w:rPr>
          <w:rFonts w:ascii="Consolas" w:hAnsi="Consolas"/>
          <w:color w:val="000000"/>
          <w:sz w:val="20"/>
          <w:szCs w:val="20"/>
        </w:rPr>
        <w:t>scope.firstName</w:t>
      </w:r>
      <w:proofErr w:type="spellEnd"/>
      <w:r>
        <w:rPr>
          <w:rFonts w:ascii="Consolas" w:hAnsi="Consolas"/>
          <w:color w:val="000000"/>
          <w:sz w:val="20"/>
          <w:szCs w:val="20"/>
        </w:rPr>
        <w:t>= "John";</w:t>
      </w:r>
      <w:r>
        <w:rPr>
          <w:rFonts w:ascii="Consolas" w:hAnsi="Consolas"/>
          <w:color w:val="000000"/>
          <w:sz w:val="20"/>
          <w:szCs w:val="20"/>
        </w:rPr>
        <w:br/>
        <w:t>    $</w:t>
      </w:r>
      <w:proofErr w:type="spellStart"/>
      <w:r>
        <w:rPr>
          <w:rFonts w:ascii="Consolas" w:hAnsi="Consolas"/>
          <w:color w:val="000000"/>
          <w:sz w:val="20"/>
          <w:szCs w:val="20"/>
        </w:rPr>
        <w:t>scope.lastName</w:t>
      </w:r>
      <w:proofErr w:type="spellEnd"/>
      <w:r>
        <w:rPr>
          <w:rFonts w:ascii="Consolas" w:hAnsi="Consolas"/>
          <w:color w:val="000000"/>
          <w:sz w:val="20"/>
          <w:szCs w:val="20"/>
        </w:rPr>
        <w:t>= "Doe";</w:t>
      </w:r>
      <w:r>
        <w:rPr>
          <w:rFonts w:ascii="Consolas" w:hAnsi="Consolas"/>
          <w:color w:val="000000"/>
          <w:sz w:val="20"/>
          <w:szCs w:val="20"/>
        </w:rPr>
        <w:br/>
        <w:t>});</w:t>
      </w:r>
    </w:p>
    <w:p w:rsidR="00286187" w:rsidRDefault="00286187" w:rsidP="00286187">
      <w:pPr>
        <w:pStyle w:val="ListParagraph"/>
      </w:pPr>
    </w:p>
    <w:p w:rsidR="00286187" w:rsidRDefault="00286187" w:rsidP="00286187">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The Model</w:t>
      </w:r>
    </w:p>
    <w:p w:rsidR="00286187" w:rsidRDefault="00286187" w:rsidP="00286187">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The model is responsible for managing application data. It responds to the request from view and to the instructions from controller to update itself.</w:t>
      </w:r>
    </w:p>
    <w:p w:rsidR="00286187" w:rsidRDefault="00286187" w:rsidP="00286187">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The View</w:t>
      </w:r>
    </w:p>
    <w:p w:rsidR="00286187" w:rsidRDefault="00286187" w:rsidP="00286187">
      <w:pPr>
        <w:pStyle w:val="NormalWeb"/>
        <w:spacing w:before="0" w:beforeAutospacing="0" w:after="144" w:afterAutospacing="0" w:line="301" w:lineRule="atLeast"/>
        <w:ind w:left="48" w:right="48"/>
        <w:jc w:val="both"/>
        <w:rPr>
          <w:rFonts w:ascii="Verdana" w:hAnsi="Verdana"/>
          <w:color w:val="000000"/>
        </w:rPr>
      </w:pPr>
      <w:proofErr w:type="gramStart"/>
      <w:r>
        <w:rPr>
          <w:rFonts w:ascii="Verdana" w:hAnsi="Verdana"/>
          <w:color w:val="000000"/>
        </w:rPr>
        <w:t>A presentation of data in a particular format, triggered by the controller's decision to present the data.</w:t>
      </w:r>
      <w:proofErr w:type="gramEnd"/>
      <w:r>
        <w:rPr>
          <w:rFonts w:ascii="Verdana" w:hAnsi="Verdana"/>
          <w:color w:val="000000"/>
        </w:rPr>
        <w:t xml:space="preserve"> They are script-based template systems such as JSP, ASP, PHP and very easy to integrate with AJAX technology.</w:t>
      </w:r>
    </w:p>
    <w:p w:rsidR="00286187" w:rsidRDefault="00286187" w:rsidP="00286187">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lastRenderedPageBreak/>
        <w:t>The Controller</w:t>
      </w:r>
    </w:p>
    <w:p w:rsidR="00286187" w:rsidRDefault="00286187" w:rsidP="00286187">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The controller responds to user input and performs interactions on the data model objects. The controller receives input, validates it, and then performs business operations that modify the state of the data model.</w:t>
      </w:r>
    </w:p>
    <w:p w:rsidR="00D804A2" w:rsidRDefault="00D804A2" w:rsidP="00D804A2">
      <w:pPr>
        <w:pStyle w:val="Heading2"/>
        <w:shd w:val="clear" w:color="auto" w:fill="FFFFFF"/>
        <w:spacing w:before="125" w:after="125"/>
        <w:rPr>
          <w:rFonts w:ascii="Segoe UI" w:hAnsi="Segoe UI" w:cs="Segoe UI"/>
          <w:b w:val="0"/>
          <w:bCs w:val="0"/>
          <w:color w:val="000000"/>
          <w:sz w:val="38"/>
          <w:szCs w:val="38"/>
        </w:rPr>
      </w:pPr>
    </w:p>
    <w:p w:rsidR="00D804A2" w:rsidRDefault="00D804A2" w:rsidP="00D804A2">
      <w:pPr>
        <w:pStyle w:val="Heading2"/>
        <w:numPr>
          <w:ilvl w:val="0"/>
          <w:numId w:val="1"/>
        </w:numPr>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Nested JSON Objects</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Values in a JSON object can be another JSON object.</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shd w:val="clear" w:color="auto" w:fill="FFFFFF"/>
        <w:rPr>
          <w:rFonts w:ascii="Consolas" w:hAnsi="Consolas" w:cs="Times New Roman"/>
          <w:color w:val="000000"/>
          <w:sz w:val="20"/>
          <w:szCs w:val="20"/>
        </w:rPr>
      </w:pPr>
      <w:proofErr w:type="spellStart"/>
      <w:proofErr w:type="gramStart"/>
      <w:r>
        <w:rPr>
          <w:rFonts w:ascii="Consolas" w:hAnsi="Consolas"/>
          <w:color w:val="000000"/>
          <w:sz w:val="20"/>
          <w:szCs w:val="20"/>
        </w:rPr>
        <w:t>myObj</w:t>
      </w:r>
      <w:proofErr w:type="spellEnd"/>
      <w:proofErr w:type="gramEnd"/>
      <w:r>
        <w:rPr>
          <w:rFonts w:ascii="Consolas" w:hAnsi="Consolas"/>
          <w:color w:val="000000"/>
          <w:sz w:val="20"/>
          <w:szCs w:val="20"/>
        </w:rPr>
        <w:t xml:space="preserve"> =</w:t>
      </w:r>
      <w:r>
        <w:rPr>
          <w:rFonts w:ascii="Consolas" w:hAnsi="Consolas"/>
          <w:color w:val="FF0000"/>
          <w:sz w:val="20"/>
          <w:szCs w:val="20"/>
        </w:rPr>
        <w:t> </w:t>
      </w:r>
      <w:r>
        <w:rPr>
          <w:rFonts w:ascii="Consolas" w:hAnsi="Consolas"/>
          <w:color w:val="000000"/>
          <w:sz w:val="20"/>
          <w:szCs w:val="20"/>
        </w:rPr>
        <w:t>{</w:t>
      </w:r>
      <w:r>
        <w:rPr>
          <w:rFonts w:ascii="Consolas" w:hAnsi="Consolas"/>
          <w:color w:val="000000"/>
          <w:sz w:val="20"/>
          <w:szCs w:val="20"/>
        </w:rPr>
        <w:br/>
        <w:t>    </w:t>
      </w:r>
      <w:r>
        <w:rPr>
          <w:rFonts w:ascii="Consolas" w:hAnsi="Consolas"/>
          <w:color w:val="A52A2A"/>
          <w:sz w:val="20"/>
          <w:szCs w:val="20"/>
        </w:rPr>
        <w:t>"name"</w:t>
      </w:r>
      <w:r>
        <w:rPr>
          <w:rFonts w:ascii="Consolas" w:hAnsi="Consolas"/>
          <w:color w:val="000000"/>
          <w:sz w:val="20"/>
          <w:szCs w:val="20"/>
        </w:rPr>
        <w:t>:</w:t>
      </w:r>
      <w:r>
        <w:rPr>
          <w:rFonts w:ascii="Consolas" w:hAnsi="Consolas"/>
          <w:color w:val="A52A2A"/>
          <w:sz w:val="20"/>
          <w:szCs w:val="20"/>
        </w:rPr>
        <w:t>"John"</w:t>
      </w:r>
      <w:r>
        <w:rPr>
          <w:rFonts w:ascii="Consolas" w:hAnsi="Consolas"/>
          <w:color w:val="000000"/>
          <w:sz w:val="20"/>
          <w:szCs w:val="20"/>
        </w:rPr>
        <w:t>,</w:t>
      </w:r>
      <w:r>
        <w:rPr>
          <w:rFonts w:ascii="Consolas" w:hAnsi="Consolas"/>
          <w:color w:val="000000"/>
          <w:sz w:val="20"/>
          <w:szCs w:val="20"/>
        </w:rPr>
        <w:br/>
        <w:t>    </w:t>
      </w:r>
      <w:r>
        <w:rPr>
          <w:rFonts w:ascii="Consolas" w:hAnsi="Consolas"/>
          <w:color w:val="A52A2A"/>
          <w:sz w:val="20"/>
          <w:szCs w:val="20"/>
        </w:rPr>
        <w:t>"age"</w:t>
      </w:r>
      <w:r>
        <w:rPr>
          <w:rFonts w:ascii="Consolas" w:hAnsi="Consolas"/>
          <w:color w:val="000000"/>
          <w:sz w:val="20"/>
          <w:szCs w:val="20"/>
        </w:rPr>
        <w:t>:</w:t>
      </w:r>
      <w:r>
        <w:rPr>
          <w:rFonts w:ascii="Consolas" w:hAnsi="Consolas"/>
          <w:color w:val="FF0000"/>
          <w:sz w:val="20"/>
          <w:szCs w:val="20"/>
        </w:rPr>
        <w:t>30</w:t>
      </w:r>
      <w:r>
        <w:rPr>
          <w:rFonts w:ascii="Consolas" w:hAnsi="Consolas"/>
          <w:color w:val="000000"/>
          <w:sz w:val="20"/>
          <w:szCs w:val="20"/>
        </w:rPr>
        <w:t>,</w:t>
      </w:r>
      <w:r>
        <w:rPr>
          <w:rFonts w:ascii="Consolas" w:hAnsi="Consolas"/>
          <w:color w:val="000000"/>
          <w:sz w:val="20"/>
          <w:szCs w:val="20"/>
        </w:rPr>
        <w:br/>
        <w:t>    </w:t>
      </w:r>
      <w:r>
        <w:rPr>
          <w:rFonts w:ascii="Consolas" w:hAnsi="Consolas"/>
          <w:color w:val="A52A2A"/>
          <w:sz w:val="20"/>
          <w:szCs w:val="20"/>
        </w:rPr>
        <w:t>"cars"</w:t>
      </w:r>
      <w:r>
        <w:rPr>
          <w:rFonts w:ascii="Consolas" w:hAnsi="Consolas"/>
          <w:color w:val="000000"/>
          <w:sz w:val="20"/>
          <w:szCs w:val="20"/>
        </w:rPr>
        <w:t>: {</w:t>
      </w:r>
      <w:r>
        <w:rPr>
          <w:rFonts w:ascii="Consolas" w:hAnsi="Consolas"/>
          <w:color w:val="000000"/>
          <w:sz w:val="20"/>
          <w:szCs w:val="20"/>
        </w:rPr>
        <w:br/>
        <w:t>        </w:t>
      </w:r>
      <w:r>
        <w:rPr>
          <w:rFonts w:ascii="Consolas" w:hAnsi="Consolas"/>
          <w:color w:val="A52A2A"/>
          <w:sz w:val="20"/>
          <w:szCs w:val="20"/>
        </w:rPr>
        <w:t>"car1"</w:t>
      </w:r>
      <w:r>
        <w:rPr>
          <w:rFonts w:ascii="Consolas" w:hAnsi="Consolas"/>
          <w:color w:val="000000"/>
          <w:sz w:val="20"/>
          <w:szCs w:val="20"/>
        </w:rPr>
        <w:t>:</w:t>
      </w:r>
      <w:r>
        <w:rPr>
          <w:rFonts w:ascii="Consolas" w:hAnsi="Consolas"/>
          <w:color w:val="A52A2A"/>
          <w:sz w:val="20"/>
          <w:szCs w:val="20"/>
        </w:rPr>
        <w:t>"Ford"</w:t>
      </w:r>
      <w:r>
        <w:rPr>
          <w:rFonts w:ascii="Consolas" w:hAnsi="Consolas"/>
          <w:color w:val="000000"/>
          <w:sz w:val="20"/>
          <w:szCs w:val="20"/>
        </w:rPr>
        <w:t>,</w:t>
      </w:r>
      <w:r>
        <w:rPr>
          <w:rFonts w:ascii="Consolas" w:hAnsi="Consolas"/>
          <w:color w:val="000000"/>
          <w:sz w:val="20"/>
          <w:szCs w:val="20"/>
        </w:rPr>
        <w:br/>
        <w:t>        </w:t>
      </w:r>
      <w:r>
        <w:rPr>
          <w:rFonts w:ascii="Consolas" w:hAnsi="Consolas"/>
          <w:color w:val="A52A2A"/>
          <w:sz w:val="20"/>
          <w:szCs w:val="20"/>
        </w:rPr>
        <w:t>"car2"</w:t>
      </w:r>
      <w:r>
        <w:rPr>
          <w:rFonts w:ascii="Consolas" w:hAnsi="Consolas"/>
          <w:color w:val="000000"/>
          <w:sz w:val="20"/>
          <w:szCs w:val="20"/>
        </w:rPr>
        <w:t>:</w:t>
      </w:r>
      <w:r>
        <w:rPr>
          <w:rFonts w:ascii="Consolas" w:hAnsi="Consolas"/>
          <w:color w:val="A52A2A"/>
          <w:sz w:val="20"/>
          <w:szCs w:val="20"/>
        </w:rPr>
        <w:t>"BMW"</w:t>
      </w:r>
      <w:r>
        <w:rPr>
          <w:rFonts w:ascii="Consolas" w:hAnsi="Consolas"/>
          <w:color w:val="000000"/>
          <w:sz w:val="20"/>
          <w:szCs w:val="20"/>
        </w:rPr>
        <w:t>,</w:t>
      </w:r>
      <w:r>
        <w:rPr>
          <w:rFonts w:ascii="Consolas" w:hAnsi="Consolas"/>
          <w:color w:val="000000"/>
          <w:sz w:val="20"/>
          <w:szCs w:val="20"/>
        </w:rPr>
        <w:br/>
        <w:t>        </w:t>
      </w:r>
      <w:r>
        <w:rPr>
          <w:rFonts w:ascii="Consolas" w:hAnsi="Consolas"/>
          <w:color w:val="A52A2A"/>
          <w:sz w:val="20"/>
          <w:szCs w:val="20"/>
        </w:rPr>
        <w:t>"car3"</w:t>
      </w:r>
      <w:r>
        <w:rPr>
          <w:rFonts w:ascii="Consolas" w:hAnsi="Consolas"/>
          <w:color w:val="000000"/>
          <w:sz w:val="20"/>
          <w:szCs w:val="20"/>
        </w:rPr>
        <w:t>:</w:t>
      </w:r>
      <w:r>
        <w:rPr>
          <w:rFonts w:ascii="Consolas" w:hAnsi="Consolas"/>
          <w:color w:val="A52A2A"/>
          <w:sz w:val="20"/>
          <w:szCs w:val="20"/>
        </w:rPr>
        <w:t>"Fiat"</w:t>
      </w:r>
      <w:r>
        <w:rPr>
          <w:rFonts w:ascii="Consolas" w:hAnsi="Consolas"/>
          <w:color w:val="000000"/>
          <w:sz w:val="20"/>
          <w:szCs w:val="20"/>
        </w:rPr>
        <w:br/>
        <w:t>    }</w:t>
      </w:r>
      <w:r>
        <w:rPr>
          <w:rFonts w:ascii="Consolas" w:hAnsi="Consolas"/>
          <w:color w:val="000000"/>
          <w:sz w:val="20"/>
          <w:szCs w:val="20"/>
        </w:rPr>
        <w:br/>
        <w:t> }</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You can access nested JSON objects by using the dot notation or bracket notation:</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shd w:val="clear" w:color="auto" w:fill="FFFFFF"/>
        <w:rPr>
          <w:rFonts w:ascii="Consolas" w:hAnsi="Consolas" w:cs="Times New Roman"/>
          <w:color w:val="000000"/>
          <w:sz w:val="20"/>
          <w:szCs w:val="20"/>
        </w:rPr>
      </w:pPr>
      <w:r>
        <w:rPr>
          <w:rFonts w:ascii="Consolas" w:hAnsi="Consolas"/>
          <w:color w:val="000000"/>
          <w:sz w:val="20"/>
          <w:szCs w:val="20"/>
        </w:rPr>
        <w:t>x = myObj.cars.car2</w:t>
      </w:r>
      <w:proofErr w:type="gramStart"/>
      <w:r>
        <w:rPr>
          <w:rFonts w:ascii="Consolas" w:hAnsi="Consolas"/>
          <w:color w:val="000000"/>
          <w:sz w:val="20"/>
          <w:szCs w:val="20"/>
        </w:rPr>
        <w:t>;</w:t>
      </w:r>
      <w:proofErr w:type="gramEnd"/>
      <w:r>
        <w:rPr>
          <w:rFonts w:ascii="Consolas" w:hAnsi="Consolas"/>
          <w:color w:val="000000"/>
          <w:sz w:val="20"/>
          <w:szCs w:val="20"/>
        </w:rPr>
        <w:br/>
      </w:r>
      <w:r>
        <w:rPr>
          <w:rFonts w:ascii="Consolas" w:hAnsi="Consolas"/>
          <w:color w:val="008000"/>
          <w:sz w:val="20"/>
          <w:szCs w:val="20"/>
        </w:rPr>
        <w:t>//or:</w:t>
      </w:r>
      <w:r>
        <w:rPr>
          <w:rFonts w:ascii="Consolas" w:hAnsi="Consolas"/>
          <w:color w:val="008000"/>
          <w:sz w:val="20"/>
          <w:szCs w:val="20"/>
        </w:rPr>
        <w:br/>
      </w:r>
      <w:r>
        <w:rPr>
          <w:rFonts w:ascii="Consolas" w:hAnsi="Consolas"/>
          <w:color w:val="000000"/>
          <w:sz w:val="20"/>
          <w:szCs w:val="20"/>
        </w:rPr>
        <w:t xml:space="preserve">x = </w:t>
      </w:r>
      <w:proofErr w:type="spellStart"/>
      <w:r>
        <w:rPr>
          <w:rFonts w:ascii="Consolas" w:hAnsi="Consolas"/>
          <w:color w:val="000000"/>
          <w:sz w:val="20"/>
          <w:szCs w:val="20"/>
        </w:rPr>
        <w:t>myObj.cars</w:t>
      </w:r>
      <w:proofErr w:type="spellEnd"/>
      <w:r>
        <w:rPr>
          <w:rFonts w:ascii="Consolas" w:hAnsi="Consolas"/>
          <w:color w:val="000000"/>
          <w:sz w:val="20"/>
          <w:szCs w:val="20"/>
        </w:rPr>
        <w:t>[</w:t>
      </w:r>
      <w:r>
        <w:rPr>
          <w:rFonts w:ascii="Consolas" w:hAnsi="Consolas"/>
          <w:color w:val="A52A2A"/>
          <w:sz w:val="20"/>
          <w:szCs w:val="20"/>
        </w:rPr>
        <w:t>"car2"</w:t>
      </w:r>
      <w:r>
        <w:rPr>
          <w:rFonts w:ascii="Consolas" w:hAnsi="Consolas"/>
          <w:color w:val="000000"/>
          <w:sz w:val="20"/>
          <w:szCs w:val="20"/>
        </w:rPr>
        <w:t>];</w:t>
      </w:r>
    </w:p>
    <w:p w:rsidR="00D804A2" w:rsidRDefault="00D804A2" w:rsidP="00D804A2">
      <w:pPr>
        <w:pStyle w:val="Heading2"/>
        <w:numPr>
          <w:ilvl w:val="0"/>
          <w:numId w:val="1"/>
        </w:numPr>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AJAX</w:t>
      </w:r>
      <w:r w:rsidR="00A56D0A">
        <w:rPr>
          <w:rFonts w:ascii="Segoe UI" w:hAnsi="Segoe UI" w:cs="Segoe UI"/>
          <w:b w:val="0"/>
          <w:bCs w:val="0"/>
          <w:color w:val="000000"/>
          <w:sz w:val="38"/>
          <w:szCs w:val="38"/>
        </w:rPr>
        <w:t xml:space="preserve"> </w:t>
      </w:r>
      <w:r>
        <w:rPr>
          <w:rFonts w:ascii="Segoe UI" w:hAnsi="Segoe UI" w:cs="Segoe UI"/>
          <w:b w:val="0"/>
          <w:bCs w:val="0"/>
          <w:color w:val="000000"/>
          <w:sz w:val="38"/>
          <w:szCs w:val="38"/>
        </w:rPr>
        <w:t>/ JSON</w:t>
      </w:r>
      <w:r w:rsidR="00A56D0A">
        <w:rPr>
          <w:rFonts w:ascii="Segoe UI" w:hAnsi="Segoe UI" w:cs="Segoe UI"/>
          <w:b w:val="0"/>
          <w:bCs w:val="0"/>
          <w:color w:val="000000"/>
          <w:sz w:val="38"/>
          <w:szCs w:val="38"/>
        </w:rPr>
        <w:t xml:space="preserve"> </w:t>
      </w:r>
      <w:r>
        <w:rPr>
          <w:rFonts w:ascii="Segoe UI" w:hAnsi="Segoe UI" w:cs="Segoe UI"/>
          <w:b w:val="0"/>
          <w:bCs w:val="0"/>
          <w:color w:val="000000"/>
          <w:sz w:val="38"/>
          <w:szCs w:val="38"/>
        </w:rPr>
        <w:t xml:space="preserve">/ </w:t>
      </w:r>
      <w:proofErr w:type="gramStart"/>
      <w:r>
        <w:rPr>
          <w:rFonts w:ascii="Segoe UI" w:hAnsi="Segoe UI" w:cs="Segoe UI"/>
          <w:b w:val="0"/>
          <w:bCs w:val="0"/>
          <w:color w:val="000000"/>
          <w:sz w:val="38"/>
          <w:szCs w:val="38"/>
        </w:rPr>
        <w:t>The</w:t>
      </w:r>
      <w:proofErr w:type="gramEnd"/>
      <w:r>
        <w:rPr>
          <w:rFonts w:ascii="Segoe UI" w:hAnsi="Segoe UI" w:cs="Segoe UI"/>
          <w:b w:val="0"/>
          <w:bCs w:val="0"/>
          <w:color w:val="000000"/>
          <w:sz w:val="38"/>
          <w:szCs w:val="38"/>
        </w:rPr>
        <w:t xml:space="preserve"> PHP File</w:t>
      </w:r>
    </w:p>
    <w:p w:rsidR="00D804A2" w:rsidRDefault="00D804A2" w:rsidP="00D804A2">
      <w:pPr>
        <w:pStyle w:val="Heading2"/>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 xml:space="preserve">JSON </w:t>
      </w:r>
      <w:proofErr w:type="gramStart"/>
      <w:r>
        <w:rPr>
          <w:rFonts w:ascii="Segoe UI" w:hAnsi="Segoe UI" w:cs="Segoe UI"/>
          <w:b w:val="0"/>
          <w:bCs w:val="0"/>
          <w:color w:val="000000"/>
          <w:sz w:val="38"/>
          <w:szCs w:val="38"/>
        </w:rPr>
        <w:t>From</w:t>
      </w:r>
      <w:proofErr w:type="gramEnd"/>
      <w:r>
        <w:rPr>
          <w:rFonts w:ascii="Segoe UI" w:hAnsi="Segoe UI" w:cs="Segoe UI"/>
          <w:b w:val="0"/>
          <w:bCs w:val="0"/>
          <w:color w:val="000000"/>
          <w:sz w:val="38"/>
          <w:szCs w:val="38"/>
        </w:rPr>
        <w:t xml:space="preserve"> the Server</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You can request JSON from the server by using an AJAX request</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As long as the response from the server is written in JSON format, you can parse the string into a JavaScript object.</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pStyle w:val="NormalWeb"/>
        <w:shd w:val="clear" w:color="auto" w:fill="F1F1F1"/>
        <w:rPr>
          <w:rFonts w:ascii="Verdana" w:hAnsi="Verdana"/>
          <w:color w:val="000000"/>
          <w:sz w:val="19"/>
          <w:szCs w:val="19"/>
        </w:rPr>
      </w:pPr>
      <w:r>
        <w:rPr>
          <w:rFonts w:ascii="Verdana" w:hAnsi="Verdana"/>
          <w:color w:val="000000"/>
          <w:sz w:val="19"/>
          <w:szCs w:val="19"/>
        </w:rPr>
        <w:t xml:space="preserve">Use the </w:t>
      </w:r>
      <w:proofErr w:type="spellStart"/>
      <w:r>
        <w:rPr>
          <w:rFonts w:ascii="Verdana" w:hAnsi="Verdana"/>
          <w:color w:val="000000"/>
          <w:sz w:val="19"/>
          <w:szCs w:val="19"/>
        </w:rPr>
        <w:t>XMLHttpRequest</w:t>
      </w:r>
      <w:proofErr w:type="spellEnd"/>
      <w:r>
        <w:rPr>
          <w:rFonts w:ascii="Verdana" w:hAnsi="Verdana"/>
          <w:color w:val="000000"/>
          <w:sz w:val="19"/>
          <w:szCs w:val="19"/>
        </w:rPr>
        <w:t xml:space="preserve"> to get data from the server:</w:t>
      </w:r>
    </w:p>
    <w:p w:rsidR="00D804A2" w:rsidRDefault="00D804A2" w:rsidP="00D804A2">
      <w:pPr>
        <w:shd w:val="clear" w:color="auto" w:fill="FFFFFF"/>
        <w:rPr>
          <w:rFonts w:ascii="Consolas" w:hAnsi="Consolas"/>
          <w:color w:val="000000"/>
          <w:sz w:val="20"/>
          <w:szCs w:val="20"/>
        </w:rPr>
      </w:pPr>
      <w:proofErr w:type="spellStart"/>
      <w:r>
        <w:rPr>
          <w:rFonts w:ascii="Consolas" w:hAnsi="Consolas"/>
          <w:color w:val="0000CD"/>
          <w:sz w:val="20"/>
          <w:szCs w:val="20"/>
        </w:rPr>
        <w:t>var</w:t>
      </w:r>
      <w:proofErr w:type="spellEnd"/>
      <w:r>
        <w:rPr>
          <w:rFonts w:ascii="Consolas" w:hAnsi="Consolas"/>
          <w:color w:val="000000"/>
          <w:sz w:val="20"/>
          <w:szCs w:val="20"/>
        </w:rPr>
        <w:t> </w:t>
      </w:r>
      <w:proofErr w:type="spellStart"/>
      <w:r>
        <w:rPr>
          <w:rFonts w:ascii="Consolas" w:hAnsi="Consolas"/>
          <w:color w:val="000000"/>
          <w:sz w:val="20"/>
          <w:szCs w:val="20"/>
        </w:rPr>
        <w:t>xmlhttp</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XMLHttpRequest</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xmlhttp.onreadystatechange</w:t>
      </w:r>
      <w:proofErr w:type="spellEnd"/>
      <w:r>
        <w:rPr>
          <w:rFonts w:ascii="Consolas" w:hAnsi="Consolas"/>
          <w:color w:val="000000"/>
          <w:sz w:val="20"/>
          <w:szCs w:val="20"/>
        </w:rPr>
        <w:t> = </w:t>
      </w:r>
      <w:r>
        <w:rPr>
          <w:rFonts w:ascii="Consolas" w:hAnsi="Consolas"/>
          <w:color w:val="0000CD"/>
          <w:sz w:val="20"/>
          <w:szCs w:val="20"/>
        </w:rPr>
        <w:t>function</w:t>
      </w:r>
      <w:r>
        <w:rPr>
          <w:rFonts w:ascii="Consolas" w:hAnsi="Consolas"/>
          <w:color w:val="000000"/>
          <w:sz w:val="20"/>
          <w:szCs w:val="20"/>
        </w:rPr>
        <w:t>() {</w:t>
      </w:r>
      <w:r>
        <w:rPr>
          <w:rFonts w:ascii="Consolas" w:hAnsi="Consolas"/>
          <w:color w:val="000000"/>
          <w:sz w:val="20"/>
          <w:szCs w:val="20"/>
        </w:rPr>
        <w:br/>
        <w:t>    </w:t>
      </w:r>
      <w:r>
        <w:rPr>
          <w:rFonts w:ascii="Consolas" w:hAnsi="Consolas"/>
          <w:color w:val="0000CD"/>
          <w:sz w:val="20"/>
          <w:szCs w:val="20"/>
        </w:rPr>
        <w:t>if</w:t>
      </w:r>
      <w:r>
        <w:rPr>
          <w:rFonts w:ascii="Consolas" w:hAnsi="Consolas"/>
          <w:color w:val="000000"/>
          <w:sz w:val="20"/>
          <w:szCs w:val="20"/>
        </w:rPr>
        <w:t> (</w:t>
      </w:r>
      <w:proofErr w:type="spellStart"/>
      <w:r>
        <w:rPr>
          <w:rFonts w:ascii="Consolas" w:hAnsi="Consolas"/>
          <w:color w:val="0000CD"/>
          <w:sz w:val="20"/>
          <w:szCs w:val="20"/>
        </w:rPr>
        <w:t>this</w:t>
      </w:r>
      <w:r>
        <w:rPr>
          <w:rFonts w:ascii="Consolas" w:hAnsi="Consolas"/>
          <w:color w:val="000000"/>
          <w:sz w:val="20"/>
          <w:szCs w:val="20"/>
        </w:rPr>
        <w:t>.readyState</w:t>
      </w:r>
      <w:proofErr w:type="spellEnd"/>
      <w:r>
        <w:rPr>
          <w:rFonts w:ascii="Consolas" w:hAnsi="Consolas"/>
          <w:color w:val="000000"/>
          <w:sz w:val="20"/>
          <w:szCs w:val="20"/>
        </w:rPr>
        <w:t> == </w:t>
      </w:r>
      <w:r>
        <w:rPr>
          <w:rFonts w:ascii="Consolas" w:hAnsi="Consolas"/>
          <w:color w:val="FF0000"/>
          <w:sz w:val="20"/>
          <w:szCs w:val="20"/>
        </w:rPr>
        <w:t>4</w:t>
      </w:r>
      <w:r>
        <w:rPr>
          <w:rFonts w:ascii="Consolas" w:hAnsi="Consolas"/>
          <w:color w:val="000000"/>
          <w:sz w:val="20"/>
          <w:szCs w:val="20"/>
        </w:rPr>
        <w:t> &amp;&amp; </w:t>
      </w:r>
      <w:proofErr w:type="spellStart"/>
      <w:r>
        <w:rPr>
          <w:rFonts w:ascii="Consolas" w:hAnsi="Consolas"/>
          <w:color w:val="0000CD"/>
          <w:sz w:val="20"/>
          <w:szCs w:val="20"/>
        </w:rPr>
        <w:t>this</w:t>
      </w:r>
      <w:r>
        <w:rPr>
          <w:rFonts w:ascii="Consolas" w:hAnsi="Consolas"/>
          <w:color w:val="000000"/>
          <w:sz w:val="20"/>
          <w:szCs w:val="20"/>
        </w:rPr>
        <w:t>.status</w:t>
      </w:r>
      <w:proofErr w:type="spellEnd"/>
      <w:r>
        <w:rPr>
          <w:rFonts w:ascii="Consolas" w:hAnsi="Consolas"/>
          <w:color w:val="000000"/>
          <w:sz w:val="20"/>
          <w:szCs w:val="20"/>
        </w:rPr>
        <w:t> == </w:t>
      </w:r>
      <w:r>
        <w:rPr>
          <w:rFonts w:ascii="Consolas" w:hAnsi="Consolas"/>
          <w:color w:val="FF0000"/>
          <w:sz w:val="20"/>
          <w:szCs w:val="20"/>
        </w:rPr>
        <w:t>200</w:t>
      </w:r>
      <w:r>
        <w:rPr>
          <w:rFonts w:ascii="Consolas" w:hAnsi="Consolas"/>
          <w:color w:val="000000"/>
          <w:sz w:val="20"/>
          <w:szCs w:val="20"/>
        </w:rPr>
        <w:t>) {</w:t>
      </w:r>
      <w:r>
        <w:rPr>
          <w:rFonts w:ascii="Consolas" w:hAnsi="Consolas"/>
          <w:color w:val="000000"/>
          <w:sz w:val="20"/>
          <w:szCs w:val="20"/>
        </w:rPr>
        <w:br/>
        <w:t>        </w:t>
      </w:r>
      <w:proofErr w:type="spellStart"/>
      <w:r>
        <w:rPr>
          <w:rFonts w:ascii="Consolas" w:hAnsi="Consolas"/>
          <w:color w:val="0000CD"/>
          <w:sz w:val="20"/>
          <w:szCs w:val="20"/>
        </w:rPr>
        <w:t>var</w:t>
      </w:r>
      <w:proofErr w:type="spellEnd"/>
      <w:r>
        <w:rPr>
          <w:rFonts w:ascii="Consolas" w:hAnsi="Consolas"/>
          <w:color w:val="000000"/>
          <w:sz w:val="20"/>
          <w:szCs w:val="20"/>
        </w:rPr>
        <w:t> </w:t>
      </w:r>
      <w:proofErr w:type="spellStart"/>
      <w:r>
        <w:rPr>
          <w:rFonts w:ascii="Consolas" w:hAnsi="Consolas"/>
          <w:color w:val="000000"/>
          <w:sz w:val="20"/>
          <w:szCs w:val="20"/>
        </w:rPr>
        <w:t>myObj</w:t>
      </w:r>
      <w:proofErr w:type="spellEnd"/>
      <w:r>
        <w:rPr>
          <w:rFonts w:ascii="Consolas" w:hAnsi="Consolas"/>
          <w:color w:val="000000"/>
          <w:sz w:val="20"/>
          <w:szCs w:val="20"/>
        </w:rPr>
        <w:t xml:space="preserve"> = </w:t>
      </w:r>
      <w:proofErr w:type="spellStart"/>
      <w:r>
        <w:rPr>
          <w:rFonts w:ascii="Consolas" w:hAnsi="Consolas"/>
          <w:color w:val="000000"/>
          <w:sz w:val="20"/>
          <w:szCs w:val="20"/>
        </w:rPr>
        <w:t>JSON.parse</w:t>
      </w:r>
      <w:proofErr w:type="spellEnd"/>
      <w:r>
        <w:rPr>
          <w:rFonts w:ascii="Consolas" w:hAnsi="Consolas"/>
          <w:color w:val="000000"/>
          <w:sz w:val="20"/>
          <w:szCs w:val="20"/>
        </w:rPr>
        <w:t>(</w:t>
      </w:r>
      <w:proofErr w:type="spellStart"/>
      <w:r>
        <w:rPr>
          <w:rFonts w:ascii="Consolas" w:hAnsi="Consolas"/>
          <w:color w:val="0000CD"/>
          <w:sz w:val="20"/>
          <w:szCs w:val="20"/>
        </w:rPr>
        <w:t>this</w:t>
      </w:r>
      <w:r>
        <w:rPr>
          <w:rFonts w:ascii="Consolas" w:hAnsi="Consolas"/>
          <w:color w:val="000000"/>
          <w:sz w:val="20"/>
          <w:szCs w:val="20"/>
        </w:rPr>
        <w:t>.responseText</w:t>
      </w:r>
      <w:proofErr w:type="spellEnd"/>
      <w:r>
        <w:rPr>
          <w:rFonts w:ascii="Consolas" w:hAnsi="Consolas"/>
          <w:color w:val="000000"/>
          <w:sz w:val="20"/>
          <w:szCs w:val="20"/>
        </w:rPr>
        <w:t>);</w:t>
      </w:r>
      <w:r>
        <w:rPr>
          <w:rFonts w:ascii="Consolas" w:hAnsi="Consolas"/>
          <w:color w:val="000000"/>
          <w:sz w:val="20"/>
          <w:szCs w:val="20"/>
        </w:rPr>
        <w:br/>
        <w:t xml:space="preserve">        </w:t>
      </w:r>
      <w:proofErr w:type="spellStart"/>
      <w:r>
        <w:rPr>
          <w:rFonts w:ascii="Consolas" w:hAnsi="Consolas"/>
          <w:color w:val="000000"/>
          <w:sz w:val="20"/>
          <w:szCs w:val="20"/>
        </w:rPr>
        <w:t>document.getElementById</w:t>
      </w:r>
      <w:proofErr w:type="spellEnd"/>
      <w:r>
        <w:rPr>
          <w:rFonts w:ascii="Consolas" w:hAnsi="Consolas"/>
          <w:color w:val="000000"/>
          <w:sz w:val="20"/>
          <w:szCs w:val="20"/>
        </w:rPr>
        <w:t>(</w:t>
      </w:r>
      <w:r>
        <w:rPr>
          <w:rFonts w:ascii="Consolas" w:hAnsi="Consolas"/>
          <w:color w:val="A52A2A"/>
          <w:sz w:val="20"/>
          <w:szCs w:val="20"/>
        </w:rPr>
        <w:t>"demo"</w:t>
      </w:r>
      <w:r>
        <w:rPr>
          <w:rFonts w:ascii="Consolas" w:hAnsi="Consolas"/>
          <w:color w:val="000000"/>
          <w:sz w:val="20"/>
          <w:szCs w:val="20"/>
        </w:rPr>
        <w:t>).</w:t>
      </w:r>
      <w:proofErr w:type="spellStart"/>
      <w:r>
        <w:rPr>
          <w:rFonts w:ascii="Consolas" w:hAnsi="Consolas"/>
          <w:color w:val="000000"/>
          <w:sz w:val="20"/>
          <w:szCs w:val="20"/>
        </w:rPr>
        <w:t>innerHTML</w:t>
      </w:r>
      <w:proofErr w:type="spellEnd"/>
      <w:r>
        <w:rPr>
          <w:rFonts w:ascii="Consolas" w:hAnsi="Consolas"/>
          <w:color w:val="000000"/>
          <w:sz w:val="20"/>
          <w:szCs w:val="20"/>
        </w:rPr>
        <w:t> = myObj.name;</w:t>
      </w:r>
      <w:r>
        <w:rPr>
          <w:rFonts w:ascii="Consolas" w:hAnsi="Consolas"/>
          <w:color w:val="000000"/>
          <w:sz w:val="20"/>
          <w:szCs w:val="20"/>
        </w:rPr>
        <w:br/>
        <w:t>    }</w:t>
      </w:r>
      <w:r>
        <w:rPr>
          <w:rFonts w:ascii="Consolas" w:hAnsi="Consolas"/>
          <w:color w:val="000000"/>
          <w:sz w:val="20"/>
          <w:szCs w:val="20"/>
        </w:rPr>
        <w:br/>
        <w:t>};</w:t>
      </w:r>
      <w:r>
        <w:rPr>
          <w:rFonts w:ascii="Consolas" w:hAnsi="Consolas"/>
          <w:color w:val="000000"/>
          <w:sz w:val="20"/>
          <w:szCs w:val="20"/>
        </w:rPr>
        <w:br/>
      </w:r>
      <w:proofErr w:type="spellStart"/>
      <w:r>
        <w:rPr>
          <w:rFonts w:ascii="Consolas" w:hAnsi="Consolas"/>
          <w:color w:val="000000"/>
          <w:sz w:val="20"/>
          <w:szCs w:val="20"/>
        </w:rPr>
        <w:lastRenderedPageBreak/>
        <w:t>xmlhttp.open</w:t>
      </w:r>
      <w:proofErr w:type="spellEnd"/>
      <w:r>
        <w:rPr>
          <w:rFonts w:ascii="Consolas" w:hAnsi="Consolas"/>
          <w:color w:val="000000"/>
          <w:sz w:val="20"/>
          <w:szCs w:val="20"/>
        </w:rPr>
        <w:t>(</w:t>
      </w:r>
      <w:r>
        <w:rPr>
          <w:rFonts w:ascii="Consolas" w:hAnsi="Consolas"/>
          <w:color w:val="A52A2A"/>
          <w:sz w:val="20"/>
          <w:szCs w:val="20"/>
        </w:rPr>
        <w:t>"GET"</w:t>
      </w:r>
      <w:r>
        <w:rPr>
          <w:rFonts w:ascii="Consolas" w:hAnsi="Consolas"/>
          <w:color w:val="000000"/>
          <w:sz w:val="20"/>
          <w:szCs w:val="20"/>
        </w:rPr>
        <w:t>, </w:t>
      </w:r>
      <w:r>
        <w:rPr>
          <w:rFonts w:ascii="Consolas" w:hAnsi="Consolas"/>
          <w:color w:val="A52A2A"/>
          <w:sz w:val="20"/>
          <w:szCs w:val="20"/>
        </w:rPr>
        <w:t>"json_demo.txt"</w:t>
      </w:r>
      <w:r>
        <w:rPr>
          <w:rFonts w:ascii="Consolas" w:hAnsi="Consolas"/>
          <w:color w:val="000000"/>
          <w:sz w:val="20"/>
          <w:szCs w:val="20"/>
        </w:rPr>
        <w:t>, </w:t>
      </w:r>
      <w:r>
        <w:rPr>
          <w:rFonts w:ascii="Consolas" w:hAnsi="Consolas"/>
          <w:color w:val="0000CD"/>
          <w:sz w:val="20"/>
          <w:szCs w:val="20"/>
        </w:rPr>
        <w:t>true</w:t>
      </w:r>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xmlhttp.send</w:t>
      </w:r>
      <w:proofErr w:type="spellEnd"/>
      <w:r>
        <w:rPr>
          <w:rFonts w:ascii="Consolas" w:hAnsi="Consolas"/>
          <w:color w:val="000000"/>
          <w:sz w:val="20"/>
          <w:szCs w:val="20"/>
        </w:rPr>
        <w:t>();</w:t>
      </w:r>
    </w:p>
    <w:p w:rsidR="00D804A2" w:rsidRDefault="00D804A2" w:rsidP="00D804A2">
      <w:pPr>
        <w:pStyle w:val="HTMLPreformatted"/>
        <w:ind w:left="1440"/>
        <w:rPr>
          <w:color w:val="000000"/>
        </w:rPr>
      </w:pPr>
      <w:r>
        <w:rPr>
          <w:color w:val="000000"/>
        </w:rPr>
        <w:t>//</w:t>
      </w:r>
      <w:r w:rsidRPr="00D804A2">
        <w:t xml:space="preserve"> </w:t>
      </w:r>
      <w:r>
        <w:t xml:space="preserve">text in file: </w:t>
      </w:r>
      <w:r w:rsidRPr="00D804A2">
        <w:rPr>
          <w:color w:val="000000"/>
        </w:rPr>
        <w:t>https://www.w3schools.com/js/json_demo.txt</w:t>
      </w:r>
    </w:p>
    <w:p w:rsidR="00D804A2" w:rsidRDefault="00D804A2" w:rsidP="00D804A2">
      <w:pPr>
        <w:pStyle w:val="HTMLPreformatted"/>
        <w:ind w:left="1440"/>
        <w:rPr>
          <w:color w:val="000000"/>
        </w:rPr>
      </w:pPr>
      <w:r>
        <w:rPr>
          <w:color w:val="000000"/>
        </w:rPr>
        <w:t>{</w:t>
      </w:r>
    </w:p>
    <w:p w:rsidR="00D804A2" w:rsidRDefault="00D804A2" w:rsidP="00D804A2">
      <w:pPr>
        <w:pStyle w:val="HTMLPreformatted"/>
        <w:ind w:left="1440"/>
        <w:rPr>
          <w:color w:val="000000"/>
        </w:rPr>
      </w:pPr>
      <w:r>
        <w:rPr>
          <w:color w:val="000000"/>
        </w:rPr>
        <w:t xml:space="preserve">    "</w:t>
      </w:r>
      <w:proofErr w:type="gramStart"/>
      <w:r>
        <w:rPr>
          <w:color w:val="000000"/>
        </w:rPr>
        <w:t>name</w:t>
      </w:r>
      <w:proofErr w:type="gramEnd"/>
      <w:r>
        <w:rPr>
          <w:color w:val="000000"/>
        </w:rPr>
        <w:t>":"John",</w:t>
      </w:r>
    </w:p>
    <w:p w:rsidR="00D804A2" w:rsidRDefault="00D804A2" w:rsidP="00D804A2">
      <w:pPr>
        <w:pStyle w:val="HTMLPreformatted"/>
        <w:ind w:left="1440"/>
        <w:rPr>
          <w:color w:val="000000"/>
        </w:rPr>
      </w:pPr>
      <w:r>
        <w:rPr>
          <w:color w:val="000000"/>
        </w:rPr>
        <w:t xml:space="preserve">    "</w:t>
      </w:r>
      <w:proofErr w:type="gramStart"/>
      <w:r>
        <w:rPr>
          <w:color w:val="000000"/>
        </w:rPr>
        <w:t>age</w:t>
      </w:r>
      <w:proofErr w:type="gramEnd"/>
      <w:r>
        <w:rPr>
          <w:color w:val="000000"/>
        </w:rPr>
        <w:t>":31,</w:t>
      </w:r>
    </w:p>
    <w:p w:rsidR="00D804A2" w:rsidRDefault="00D804A2" w:rsidP="00D804A2">
      <w:pPr>
        <w:pStyle w:val="HTMLPreformatted"/>
        <w:ind w:left="1440"/>
        <w:rPr>
          <w:color w:val="000000"/>
        </w:rPr>
      </w:pPr>
      <w:r>
        <w:rPr>
          <w:color w:val="000000"/>
        </w:rPr>
        <w:t xml:space="preserve">    "</w:t>
      </w:r>
      <w:proofErr w:type="gramStart"/>
      <w:r>
        <w:rPr>
          <w:color w:val="000000"/>
        </w:rPr>
        <w:t>pets</w:t>
      </w:r>
      <w:proofErr w:type="gramEnd"/>
      <w:r>
        <w:rPr>
          <w:color w:val="000000"/>
        </w:rPr>
        <w:t>":[</w:t>
      </w:r>
    </w:p>
    <w:p w:rsidR="00D804A2" w:rsidRDefault="00D804A2" w:rsidP="00D804A2">
      <w:pPr>
        <w:pStyle w:val="HTMLPreformatted"/>
        <w:ind w:left="1440"/>
        <w:rPr>
          <w:color w:val="000000"/>
        </w:rPr>
      </w:pPr>
      <w:r>
        <w:rPr>
          <w:color w:val="000000"/>
        </w:rPr>
        <w:t xml:space="preserve">        </w:t>
      </w:r>
      <w:proofErr w:type="gramStart"/>
      <w:r>
        <w:rPr>
          <w:color w:val="000000"/>
        </w:rPr>
        <w:t>{ "</w:t>
      </w:r>
      <w:proofErr w:type="gramEnd"/>
      <w:r>
        <w:rPr>
          <w:color w:val="000000"/>
        </w:rPr>
        <w:t>animal":"dog", "name":"Fido" },</w:t>
      </w:r>
    </w:p>
    <w:p w:rsidR="00D804A2" w:rsidRDefault="00D804A2" w:rsidP="00D804A2">
      <w:pPr>
        <w:pStyle w:val="HTMLPreformatted"/>
        <w:ind w:left="1440"/>
        <w:rPr>
          <w:color w:val="000000"/>
        </w:rPr>
      </w:pPr>
      <w:r>
        <w:rPr>
          <w:color w:val="000000"/>
        </w:rPr>
        <w:t xml:space="preserve">        </w:t>
      </w:r>
      <w:proofErr w:type="gramStart"/>
      <w:r>
        <w:rPr>
          <w:color w:val="000000"/>
        </w:rPr>
        <w:t>{ "</w:t>
      </w:r>
      <w:proofErr w:type="gramEnd"/>
      <w:r>
        <w:rPr>
          <w:color w:val="000000"/>
        </w:rPr>
        <w:t>animal":"cat", "name":"Felix" },</w:t>
      </w:r>
    </w:p>
    <w:p w:rsidR="00D804A2" w:rsidRDefault="00D804A2" w:rsidP="00D804A2">
      <w:pPr>
        <w:pStyle w:val="HTMLPreformatted"/>
        <w:ind w:left="1440"/>
        <w:rPr>
          <w:color w:val="000000"/>
        </w:rPr>
      </w:pPr>
      <w:r>
        <w:rPr>
          <w:color w:val="000000"/>
        </w:rPr>
        <w:t xml:space="preserve">        </w:t>
      </w:r>
      <w:proofErr w:type="gramStart"/>
      <w:r>
        <w:rPr>
          <w:color w:val="000000"/>
        </w:rPr>
        <w:t>{ "</w:t>
      </w:r>
      <w:proofErr w:type="gramEnd"/>
      <w:r>
        <w:rPr>
          <w:color w:val="000000"/>
        </w:rPr>
        <w:t>animal":"hamster", "name":"Lightning" }</w:t>
      </w:r>
    </w:p>
    <w:p w:rsidR="00D804A2" w:rsidRDefault="00D804A2" w:rsidP="00D804A2">
      <w:pPr>
        <w:pStyle w:val="HTMLPreformatted"/>
        <w:ind w:left="1440"/>
        <w:rPr>
          <w:color w:val="000000"/>
        </w:rPr>
      </w:pPr>
      <w:r>
        <w:rPr>
          <w:color w:val="000000"/>
        </w:rPr>
        <w:t xml:space="preserve">    ]</w:t>
      </w:r>
    </w:p>
    <w:p w:rsidR="00D804A2" w:rsidRDefault="00D804A2" w:rsidP="00D804A2">
      <w:pPr>
        <w:pStyle w:val="HTMLPreformatted"/>
        <w:ind w:left="1440"/>
        <w:rPr>
          <w:color w:val="000000"/>
        </w:rPr>
      </w:pPr>
      <w:r>
        <w:rPr>
          <w:color w:val="000000"/>
        </w:rPr>
        <w:t>}</w:t>
      </w:r>
    </w:p>
    <w:p w:rsidR="00D804A2" w:rsidRDefault="000A068E" w:rsidP="00D804A2">
      <w:pPr>
        <w:pStyle w:val="NormalWeb"/>
        <w:shd w:val="clear" w:color="auto" w:fill="FFFFFF"/>
        <w:rPr>
          <w:rFonts w:ascii="Verdana" w:hAnsi="Verdana"/>
          <w:color w:val="000000"/>
          <w:sz w:val="19"/>
          <w:szCs w:val="19"/>
        </w:rPr>
      </w:pPr>
      <w:r>
        <w:rPr>
          <w:rFonts w:ascii="Verdana" w:hAnsi="Verdana"/>
          <w:color w:val="000000"/>
          <w:sz w:val="19"/>
          <w:szCs w:val="19"/>
        </w:rPr>
        <w:t>-------------------------------------------------------------------</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PHP has some built-in functions to handle JSON.</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Objects in PHP can be converted into JSON by using the PHP function </w:t>
      </w:r>
      <w:proofErr w:type="spellStart"/>
      <w:r>
        <w:rPr>
          <w:rStyle w:val="w3-codespan"/>
          <w:rFonts w:ascii="Consolas" w:hAnsi="Consolas"/>
          <w:color w:val="DC143C"/>
          <w:sz w:val="21"/>
          <w:szCs w:val="21"/>
          <w:shd w:val="clear" w:color="auto" w:fill="F1F1F1"/>
        </w:rPr>
        <w:t>json_</w:t>
      </w:r>
      <w:proofErr w:type="gramStart"/>
      <w:r>
        <w:rPr>
          <w:rStyle w:val="w3-codespan"/>
          <w:rFonts w:ascii="Consolas" w:hAnsi="Consolas"/>
          <w:color w:val="DC143C"/>
          <w:sz w:val="21"/>
          <w:szCs w:val="21"/>
          <w:shd w:val="clear" w:color="auto" w:fill="F1F1F1"/>
        </w:rPr>
        <w:t>encode</w:t>
      </w:r>
      <w:proofErr w:type="spellEnd"/>
      <w:r>
        <w:rPr>
          <w:rStyle w:val="w3-codespan"/>
          <w:rFonts w:ascii="Consolas" w:hAnsi="Consolas"/>
          <w:color w:val="DC143C"/>
          <w:sz w:val="21"/>
          <w:szCs w:val="21"/>
          <w:shd w:val="clear" w:color="auto" w:fill="F1F1F1"/>
        </w:rPr>
        <w:t>(</w:t>
      </w:r>
      <w:proofErr w:type="gramEnd"/>
      <w:r>
        <w:rPr>
          <w:rStyle w:val="w3-codespan"/>
          <w:rFonts w:ascii="Consolas" w:hAnsi="Consolas"/>
          <w:color w:val="DC143C"/>
          <w:sz w:val="21"/>
          <w:szCs w:val="21"/>
          <w:shd w:val="clear" w:color="auto" w:fill="F1F1F1"/>
        </w:rPr>
        <w:t>)</w:t>
      </w:r>
      <w:r>
        <w:rPr>
          <w:rFonts w:ascii="Verdana" w:hAnsi="Verdana"/>
          <w:color w:val="000000"/>
          <w:sz w:val="19"/>
          <w:szCs w:val="19"/>
        </w:rPr>
        <w:t>:</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PHP file</w:t>
      </w:r>
    </w:p>
    <w:p w:rsidR="00D804A2" w:rsidRDefault="00D804A2" w:rsidP="00D804A2">
      <w:pPr>
        <w:shd w:val="clear" w:color="auto" w:fill="FFFFFF"/>
        <w:rPr>
          <w:rFonts w:ascii="Consolas" w:hAnsi="Consolas" w:cs="Times New Roman"/>
          <w:color w:val="000000"/>
          <w:sz w:val="20"/>
          <w:szCs w:val="20"/>
        </w:rPr>
      </w:pPr>
      <w:proofErr w:type="gramStart"/>
      <w:r>
        <w:rPr>
          <w:rFonts w:ascii="Consolas" w:hAnsi="Consolas"/>
          <w:color w:val="FF0000"/>
          <w:sz w:val="20"/>
          <w:szCs w:val="20"/>
        </w:rPr>
        <w:t>&lt;?</w:t>
      </w:r>
      <w:proofErr w:type="spellStart"/>
      <w:r>
        <w:rPr>
          <w:rFonts w:ascii="Consolas" w:hAnsi="Consolas"/>
          <w:color w:val="FF0000"/>
          <w:sz w:val="20"/>
          <w:szCs w:val="20"/>
        </w:rPr>
        <w:t>php</w:t>
      </w:r>
      <w:proofErr w:type="spellEnd"/>
      <w:proofErr w:type="gramEnd"/>
      <w:r>
        <w:rPr>
          <w:rFonts w:ascii="Consolas" w:hAnsi="Consolas"/>
          <w:color w:val="000000"/>
          <w:sz w:val="20"/>
          <w:szCs w:val="20"/>
        </w:rPr>
        <w:br/>
        <w:t>$</w:t>
      </w:r>
      <w:proofErr w:type="spellStart"/>
      <w:r>
        <w:rPr>
          <w:rFonts w:ascii="Consolas" w:hAnsi="Consolas"/>
          <w:color w:val="000000"/>
          <w:sz w:val="20"/>
          <w:szCs w:val="20"/>
        </w:rPr>
        <w:t>myObj</w:t>
      </w:r>
      <w:proofErr w:type="spellEnd"/>
      <w:r>
        <w:rPr>
          <w:rFonts w:ascii="Consolas" w:hAnsi="Consolas"/>
          <w:color w:val="000000"/>
          <w:sz w:val="20"/>
          <w:szCs w:val="20"/>
        </w:rPr>
        <w:t>-&gt;name = </w:t>
      </w:r>
      <w:r>
        <w:rPr>
          <w:rFonts w:ascii="Consolas" w:hAnsi="Consolas"/>
          <w:color w:val="A52A2A"/>
          <w:sz w:val="20"/>
          <w:szCs w:val="20"/>
        </w:rPr>
        <w:t>"John"</w:t>
      </w:r>
      <w:r>
        <w:rPr>
          <w:rFonts w:ascii="Consolas" w:hAnsi="Consolas"/>
          <w:color w:val="000000"/>
          <w:sz w:val="20"/>
          <w:szCs w:val="20"/>
        </w:rPr>
        <w:t>;</w:t>
      </w:r>
      <w:r>
        <w:rPr>
          <w:rFonts w:ascii="Consolas" w:hAnsi="Consolas"/>
          <w:color w:val="000000"/>
          <w:sz w:val="20"/>
          <w:szCs w:val="20"/>
        </w:rPr>
        <w:br/>
        <w:t>$</w:t>
      </w:r>
      <w:proofErr w:type="spellStart"/>
      <w:r>
        <w:rPr>
          <w:rFonts w:ascii="Consolas" w:hAnsi="Consolas"/>
          <w:color w:val="000000"/>
          <w:sz w:val="20"/>
          <w:szCs w:val="20"/>
        </w:rPr>
        <w:t>myObj</w:t>
      </w:r>
      <w:proofErr w:type="spellEnd"/>
      <w:r>
        <w:rPr>
          <w:rFonts w:ascii="Consolas" w:hAnsi="Consolas"/>
          <w:color w:val="000000"/>
          <w:sz w:val="20"/>
          <w:szCs w:val="20"/>
        </w:rPr>
        <w:t>-&gt;age = </w:t>
      </w:r>
      <w:r>
        <w:rPr>
          <w:rFonts w:ascii="Consolas" w:hAnsi="Consolas"/>
          <w:color w:val="FF0000"/>
          <w:sz w:val="20"/>
          <w:szCs w:val="20"/>
        </w:rPr>
        <w:t>30</w:t>
      </w:r>
      <w:r>
        <w:rPr>
          <w:rFonts w:ascii="Consolas" w:hAnsi="Consolas"/>
          <w:color w:val="000000"/>
          <w:sz w:val="20"/>
          <w:szCs w:val="20"/>
        </w:rPr>
        <w:t>;</w:t>
      </w:r>
      <w:r>
        <w:rPr>
          <w:rFonts w:ascii="Consolas" w:hAnsi="Consolas"/>
          <w:color w:val="000000"/>
          <w:sz w:val="20"/>
          <w:szCs w:val="20"/>
        </w:rPr>
        <w:br/>
        <w:t>$</w:t>
      </w:r>
      <w:proofErr w:type="spellStart"/>
      <w:r>
        <w:rPr>
          <w:rFonts w:ascii="Consolas" w:hAnsi="Consolas"/>
          <w:color w:val="000000"/>
          <w:sz w:val="20"/>
          <w:szCs w:val="20"/>
        </w:rPr>
        <w:t>myObj</w:t>
      </w:r>
      <w:proofErr w:type="spellEnd"/>
      <w:r>
        <w:rPr>
          <w:rFonts w:ascii="Consolas" w:hAnsi="Consolas"/>
          <w:color w:val="000000"/>
          <w:sz w:val="20"/>
          <w:szCs w:val="20"/>
        </w:rPr>
        <w:t>-&gt;city = </w:t>
      </w:r>
      <w:r>
        <w:rPr>
          <w:rFonts w:ascii="Consolas" w:hAnsi="Consolas"/>
          <w:color w:val="A52A2A"/>
          <w:sz w:val="20"/>
          <w:szCs w:val="20"/>
        </w:rPr>
        <w:t>"New York"</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w:t>
      </w:r>
      <w:proofErr w:type="spellStart"/>
      <w:r>
        <w:rPr>
          <w:rFonts w:ascii="Consolas" w:hAnsi="Consolas"/>
          <w:color w:val="000000"/>
          <w:sz w:val="20"/>
          <w:szCs w:val="20"/>
        </w:rPr>
        <w:t>myJSON</w:t>
      </w:r>
      <w:proofErr w:type="spellEnd"/>
      <w:r>
        <w:rPr>
          <w:rFonts w:ascii="Consolas" w:hAnsi="Consolas"/>
          <w:color w:val="000000"/>
          <w:sz w:val="20"/>
          <w:szCs w:val="20"/>
        </w:rPr>
        <w:t xml:space="preserve"> = </w:t>
      </w:r>
      <w:proofErr w:type="spellStart"/>
      <w:r>
        <w:rPr>
          <w:rFonts w:ascii="Consolas" w:hAnsi="Consolas"/>
          <w:color w:val="000000"/>
          <w:sz w:val="20"/>
          <w:szCs w:val="20"/>
        </w:rPr>
        <w:t>json_encode</w:t>
      </w:r>
      <w:proofErr w:type="spellEnd"/>
      <w:r>
        <w:rPr>
          <w:rFonts w:ascii="Consolas" w:hAnsi="Consolas"/>
          <w:color w:val="000000"/>
          <w:sz w:val="20"/>
          <w:szCs w:val="20"/>
        </w:rPr>
        <w:t>($</w:t>
      </w:r>
      <w:proofErr w:type="spellStart"/>
      <w:r>
        <w:rPr>
          <w:rFonts w:ascii="Consolas" w:hAnsi="Consolas"/>
          <w:color w:val="000000"/>
          <w:sz w:val="20"/>
          <w:szCs w:val="20"/>
        </w:rPr>
        <w:t>myObj</w:t>
      </w:r>
      <w:proofErr w:type="spellEnd"/>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r>
      <w:r>
        <w:rPr>
          <w:rFonts w:ascii="Consolas" w:hAnsi="Consolas"/>
          <w:color w:val="0000CD"/>
          <w:sz w:val="20"/>
          <w:szCs w:val="20"/>
        </w:rPr>
        <w:t>echo</w:t>
      </w:r>
      <w:r>
        <w:rPr>
          <w:rFonts w:ascii="Consolas" w:hAnsi="Consolas"/>
          <w:color w:val="000000"/>
          <w:sz w:val="20"/>
          <w:szCs w:val="20"/>
        </w:rPr>
        <w:t> $</w:t>
      </w:r>
      <w:proofErr w:type="spellStart"/>
      <w:r>
        <w:rPr>
          <w:rFonts w:ascii="Consolas" w:hAnsi="Consolas"/>
          <w:color w:val="000000"/>
          <w:sz w:val="20"/>
          <w:szCs w:val="20"/>
        </w:rPr>
        <w:t>myJSON</w:t>
      </w:r>
      <w:proofErr w:type="spellEnd"/>
      <w:r>
        <w:rPr>
          <w:rFonts w:ascii="Consolas" w:hAnsi="Consolas"/>
          <w:color w:val="000000"/>
          <w:sz w:val="20"/>
          <w:szCs w:val="20"/>
        </w:rPr>
        <w:t>;</w:t>
      </w:r>
      <w:r>
        <w:rPr>
          <w:rFonts w:ascii="Consolas" w:hAnsi="Consolas"/>
          <w:color w:val="000000"/>
          <w:sz w:val="20"/>
          <w:szCs w:val="20"/>
        </w:rPr>
        <w:br/>
      </w:r>
      <w:r>
        <w:rPr>
          <w:rFonts w:ascii="Consolas" w:hAnsi="Consolas"/>
          <w:color w:val="FF0000"/>
          <w:sz w:val="20"/>
          <w:szCs w:val="20"/>
        </w:rPr>
        <w:t>?&gt;</w:t>
      </w:r>
    </w:p>
    <w:p w:rsidR="00D804A2" w:rsidRDefault="00D804A2" w:rsidP="00D804A2">
      <w:pPr>
        <w:pStyle w:val="Heading2"/>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The Client JavaScript</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Here is a JavaScript on the client, using an AJAX call to request the PHP file from the example above:</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pStyle w:val="NormalWeb"/>
        <w:shd w:val="clear" w:color="auto" w:fill="F1F1F1"/>
        <w:rPr>
          <w:rFonts w:ascii="Verdana" w:hAnsi="Verdana"/>
          <w:color w:val="000000"/>
          <w:sz w:val="19"/>
          <w:szCs w:val="19"/>
        </w:rPr>
      </w:pPr>
      <w:r>
        <w:rPr>
          <w:rFonts w:ascii="Verdana" w:hAnsi="Verdana"/>
          <w:color w:val="000000"/>
          <w:sz w:val="19"/>
          <w:szCs w:val="19"/>
        </w:rPr>
        <w:t xml:space="preserve">Use </w:t>
      </w:r>
      <w:proofErr w:type="spellStart"/>
      <w:proofErr w:type="gramStart"/>
      <w:r>
        <w:rPr>
          <w:rFonts w:ascii="Verdana" w:hAnsi="Verdana"/>
          <w:color w:val="000000"/>
          <w:sz w:val="19"/>
          <w:szCs w:val="19"/>
        </w:rPr>
        <w:t>JSON.parse</w:t>
      </w:r>
      <w:proofErr w:type="spellEnd"/>
      <w:r>
        <w:rPr>
          <w:rFonts w:ascii="Verdana" w:hAnsi="Verdana"/>
          <w:color w:val="000000"/>
          <w:sz w:val="19"/>
          <w:szCs w:val="19"/>
        </w:rPr>
        <w:t>(</w:t>
      </w:r>
      <w:proofErr w:type="gramEnd"/>
      <w:r>
        <w:rPr>
          <w:rFonts w:ascii="Verdana" w:hAnsi="Verdana"/>
          <w:color w:val="000000"/>
          <w:sz w:val="19"/>
          <w:szCs w:val="19"/>
        </w:rPr>
        <w:t>) to convert the result into a JavaScript object:</w:t>
      </w:r>
    </w:p>
    <w:p w:rsidR="00D804A2" w:rsidRDefault="00D804A2" w:rsidP="00D804A2">
      <w:pPr>
        <w:shd w:val="clear" w:color="auto" w:fill="FFFFFF"/>
        <w:rPr>
          <w:rFonts w:ascii="Consolas" w:hAnsi="Consolas"/>
          <w:color w:val="000000"/>
          <w:sz w:val="20"/>
          <w:szCs w:val="20"/>
        </w:rPr>
      </w:pPr>
      <w:proofErr w:type="spellStart"/>
      <w:r>
        <w:rPr>
          <w:rFonts w:ascii="Consolas" w:hAnsi="Consolas"/>
          <w:color w:val="0000CD"/>
          <w:sz w:val="20"/>
          <w:szCs w:val="20"/>
        </w:rPr>
        <w:t>var</w:t>
      </w:r>
      <w:proofErr w:type="spellEnd"/>
      <w:r>
        <w:rPr>
          <w:rFonts w:ascii="Consolas" w:hAnsi="Consolas"/>
          <w:color w:val="000000"/>
          <w:sz w:val="20"/>
          <w:szCs w:val="20"/>
        </w:rPr>
        <w:t> </w:t>
      </w:r>
      <w:proofErr w:type="spellStart"/>
      <w:r>
        <w:rPr>
          <w:rFonts w:ascii="Consolas" w:hAnsi="Consolas"/>
          <w:color w:val="000000"/>
          <w:sz w:val="20"/>
          <w:szCs w:val="20"/>
        </w:rPr>
        <w:t>xmlhttp</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XMLHttpRequest</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xmlhttp.onreadystatechange</w:t>
      </w:r>
      <w:proofErr w:type="spellEnd"/>
      <w:r>
        <w:rPr>
          <w:rFonts w:ascii="Consolas" w:hAnsi="Consolas"/>
          <w:color w:val="000000"/>
          <w:sz w:val="20"/>
          <w:szCs w:val="20"/>
        </w:rPr>
        <w:t> = </w:t>
      </w:r>
      <w:r>
        <w:rPr>
          <w:rFonts w:ascii="Consolas" w:hAnsi="Consolas"/>
          <w:color w:val="0000CD"/>
          <w:sz w:val="20"/>
          <w:szCs w:val="20"/>
        </w:rPr>
        <w:t>function</w:t>
      </w:r>
      <w:r>
        <w:rPr>
          <w:rFonts w:ascii="Consolas" w:hAnsi="Consolas"/>
          <w:color w:val="000000"/>
          <w:sz w:val="20"/>
          <w:szCs w:val="20"/>
        </w:rPr>
        <w:t>() {</w:t>
      </w:r>
      <w:r>
        <w:rPr>
          <w:rFonts w:ascii="Consolas" w:hAnsi="Consolas"/>
          <w:color w:val="000000"/>
          <w:sz w:val="20"/>
          <w:szCs w:val="20"/>
        </w:rPr>
        <w:br/>
        <w:t>    </w:t>
      </w:r>
      <w:r>
        <w:rPr>
          <w:rFonts w:ascii="Consolas" w:hAnsi="Consolas"/>
          <w:color w:val="0000CD"/>
          <w:sz w:val="20"/>
          <w:szCs w:val="20"/>
        </w:rPr>
        <w:t>if</w:t>
      </w:r>
      <w:r>
        <w:rPr>
          <w:rFonts w:ascii="Consolas" w:hAnsi="Consolas"/>
          <w:color w:val="000000"/>
          <w:sz w:val="20"/>
          <w:szCs w:val="20"/>
        </w:rPr>
        <w:t> (</w:t>
      </w:r>
      <w:proofErr w:type="spellStart"/>
      <w:r>
        <w:rPr>
          <w:rFonts w:ascii="Consolas" w:hAnsi="Consolas"/>
          <w:color w:val="0000CD"/>
          <w:sz w:val="20"/>
          <w:szCs w:val="20"/>
        </w:rPr>
        <w:t>this</w:t>
      </w:r>
      <w:r>
        <w:rPr>
          <w:rFonts w:ascii="Consolas" w:hAnsi="Consolas"/>
          <w:color w:val="000000"/>
          <w:sz w:val="20"/>
          <w:szCs w:val="20"/>
        </w:rPr>
        <w:t>.readyState</w:t>
      </w:r>
      <w:proofErr w:type="spellEnd"/>
      <w:r>
        <w:rPr>
          <w:rFonts w:ascii="Consolas" w:hAnsi="Consolas"/>
          <w:color w:val="000000"/>
          <w:sz w:val="20"/>
          <w:szCs w:val="20"/>
        </w:rPr>
        <w:t> == </w:t>
      </w:r>
      <w:r>
        <w:rPr>
          <w:rFonts w:ascii="Consolas" w:hAnsi="Consolas"/>
          <w:color w:val="FF0000"/>
          <w:sz w:val="20"/>
          <w:szCs w:val="20"/>
        </w:rPr>
        <w:t>4</w:t>
      </w:r>
      <w:r>
        <w:rPr>
          <w:rFonts w:ascii="Consolas" w:hAnsi="Consolas"/>
          <w:color w:val="000000"/>
          <w:sz w:val="20"/>
          <w:szCs w:val="20"/>
        </w:rPr>
        <w:t> &amp;&amp; </w:t>
      </w:r>
      <w:proofErr w:type="spellStart"/>
      <w:r>
        <w:rPr>
          <w:rFonts w:ascii="Consolas" w:hAnsi="Consolas"/>
          <w:color w:val="0000CD"/>
          <w:sz w:val="20"/>
          <w:szCs w:val="20"/>
        </w:rPr>
        <w:t>this</w:t>
      </w:r>
      <w:r>
        <w:rPr>
          <w:rFonts w:ascii="Consolas" w:hAnsi="Consolas"/>
          <w:color w:val="000000"/>
          <w:sz w:val="20"/>
          <w:szCs w:val="20"/>
        </w:rPr>
        <w:t>.status</w:t>
      </w:r>
      <w:proofErr w:type="spellEnd"/>
      <w:r>
        <w:rPr>
          <w:rFonts w:ascii="Consolas" w:hAnsi="Consolas"/>
          <w:color w:val="000000"/>
          <w:sz w:val="20"/>
          <w:szCs w:val="20"/>
        </w:rPr>
        <w:t> == </w:t>
      </w:r>
      <w:r>
        <w:rPr>
          <w:rFonts w:ascii="Consolas" w:hAnsi="Consolas"/>
          <w:color w:val="FF0000"/>
          <w:sz w:val="20"/>
          <w:szCs w:val="20"/>
        </w:rPr>
        <w:t>200</w:t>
      </w:r>
      <w:r>
        <w:rPr>
          <w:rFonts w:ascii="Consolas" w:hAnsi="Consolas"/>
          <w:color w:val="000000"/>
          <w:sz w:val="20"/>
          <w:szCs w:val="20"/>
        </w:rPr>
        <w:t>) {</w:t>
      </w:r>
      <w:r>
        <w:rPr>
          <w:rFonts w:ascii="Consolas" w:hAnsi="Consolas"/>
          <w:color w:val="000000"/>
          <w:sz w:val="20"/>
          <w:szCs w:val="20"/>
        </w:rPr>
        <w:br/>
        <w:t>        </w:t>
      </w:r>
      <w:proofErr w:type="spellStart"/>
      <w:r>
        <w:rPr>
          <w:rFonts w:ascii="Consolas" w:hAnsi="Consolas"/>
          <w:color w:val="0000CD"/>
          <w:sz w:val="20"/>
          <w:szCs w:val="20"/>
        </w:rPr>
        <w:t>var</w:t>
      </w:r>
      <w:proofErr w:type="spellEnd"/>
      <w:r>
        <w:rPr>
          <w:rFonts w:ascii="Consolas" w:hAnsi="Consolas"/>
          <w:color w:val="000000"/>
          <w:sz w:val="20"/>
          <w:szCs w:val="20"/>
        </w:rPr>
        <w:t> </w:t>
      </w:r>
      <w:proofErr w:type="spellStart"/>
      <w:r>
        <w:rPr>
          <w:rFonts w:ascii="Consolas" w:hAnsi="Consolas"/>
          <w:color w:val="000000"/>
          <w:sz w:val="20"/>
          <w:szCs w:val="20"/>
        </w:rPr>
        <w:t>myObj</w:t>
      </w:r>
      <w:proofErr w:type="spellEnd"/>
      <w:r>
        <w:rPr>
          <w:rFonts w:ascii="Consolas" w:hAnsi="Consolas"/>
          <w:color w:val="000000"/>
          <w:sz w:val="20"/>
          <w:szCs w:val="20"/>
        </w:rPr>
        <w:t xml:space="preserve"> = </w:t>
      </w:r>
      <w:proofErr w:type="spellStart"/>
      <w:r>
        <w:rPr>
          <w:rFonts w:ascii="Consolas" w:hAnsi="Consolas"/>
          <w:color w:val="000000"/>
          <w:sz w:val="20"/>
          <w:szCs w:val="20"/>
        </w:rPr>
        <w:t>JSON.parse</w:t>
      </w:r>
      <w:proofErr w:type="spellEnd"/>
      <w:r>
        <w:rPr>
          <w:rFonts w:ascii="Consolas" w:hAnsi="Consolas"/>
          <w:color w:val="000000"/>
          <w:sz w:val="20"/>
          <w:szCs w:val="20"/>
        </w:rPr>
        <w:t>(</w:t>
      </w:r>
      <w:proofErr w:type="spellStart"/>
      <w:r>
        <w:rPr>
          <w:rFonts w:ascii="Consolas" w:hAnsi="Consolas"/>
          <w:color w:val="0000CD"/>
          <w:sz w:val="20"/>
          <w:szCs w:val="20"/>
        </w:rPr>
        <w:t>this</w:t>
      </w:r>
      <w:r>
        <w:rPr>
          <w:rFonts w:ascii="Consolas" w:hAnsi="Consolas"/>
          <w:color w:val="000000"/>
          <w:sz w:val="20"/>
          <w:szCs w:val="20"/>
        </w:rPr>
        <w:t>.responseText</w:t>
      </w:r>
      <w:proofErr w:type="spellEnd"/>
      <w:r>
        <w:rPr>
          <w:rFonts w:ascii="Consolas" w:hAnsi="Consolas"/>
          <w:color w:val="000000"/>
          <w:sz w:val="20"/>
          <w:szCs w:val="20"/>
        </w:rPr>
        <w:t>);</w:t>
      </w:r>
      <w:r>
        <w:rPr>
          <w:rFonts w:ascii="Consolas" w:hAnsi="Consolas"/>
          <w:color w:val="000000"/>
          <w:sz w:val="20"/>
          <w:szCs w:val="20"/>
        </w:rPr>
        <w:br/>
        <w:t>        </w:t>
      </w:r>
      <w:proofErr w:type="spellStart"/>
      <w:r>
        <w:rPr>
          <w:rFonts w:ascii="Consolas" w:hAnsi="Consolas"/>
          <w:color w:val="000000"/>
          <w:sz w:val="20"/>
          <w:szCs w:val="20"/>
        </w:rPr>
        <w:t>document.getElementById</w:t>
      </w:r>
      <w:proofErr w:type="spellEnd"/>
      <w:r>
        <w:rPr>
          <w:rFonts w:ascii="Consolas" w:hAnsi="Consolas"/>
          <w:color w:val="000000"/>
          <w:sz w:val="20"/>
          <w:szCs w:val="20"/>
        </w:rPr>
        <w:t>(</w:t>
      </w:r>
      <w:r>
        <w:rPr>
          <w:rFonts w:ascii="Consolas" w:hAnsi="Consolas"/>
          <w:color w:val="A52A2A"/>
          <w:sz w:val="20"/>
          <w:szCs w:val="20"/>
        </w:rPr>
        <w:t>"demo"</w:t>
      </w:r>
      <w:r>
        <w:rPr>
          <w:rFonts w:ascii="Consolas" w:hAnsi="Consolas"/>
          <w:color w:val="000000"/>
          <w:sz w:val="20"/>
          <w:szCs w:val="20"/>
        </w:rPr>
        <w:t>).</w:t>
      </w:r>
      <w:proofErr w:type="spellStart"/>
      <w:r>
        <w:rPr>
          <w:rFonts w:ascii="Consolas" w:hAnsi="Consolas"/>
          <w:color w:val="000000"/>
          <w:sz w:val="20"/>
          <w:szCs w:val="20"/>
        </w:rPr>
        <w:t>innerHTML</w:t>
      </w:r>
      <w:proofErr w:type="spellEnd"/>
      <w:r>
        <w:rPr>
          <w:rFonts w:ascii="Consolas" w:hAnsi="Consolas"/>
          <w:color w:val="000000"/>
          <w:sz w:val="20"/>
          <w:szCs w:val="20"/>
        </w:rPr>
        <w:t> = myObj.name;</w:t>
      </w:r>
      <w:r>
        <w:rPr>
          <w:rFonts w:ascii="Consolas" w:hAnsi="Consolas"/>
          <w:color w:val="000000"/>
          <w:sz w:val="20"/>
          <w:szCs w:val="20"/>
        </w:rPr>
        <w:br/>
        <w:t>    }</w:t>
      </w:r>
      <w:r>
        <w:rPr>
          <w:rFonts w:ascii="Consolas" w:hAnsi="Consolas"/>
          <w:color w:val="000000"/>
          <w:sz w:val="20"/>
          <w:szCs w:val="20"/>
        </w:rPr>
        <w:br/>
        <w:t>};</w:t>
      </w:r>
      <w:r>
        <w:rPr>
          <w:rFonts w:ascii="Consolas" w:hAnsi="Consolas"/>
          <w:color w:val="000000"/>
          <w:sz w:val="20"/>
          <w:szCs w:val="20"/>
        </w:rPr>
        <w:br/>
      </w:r>
      <w:proofErr w:type="spellStart"/>
      <w:r>
        <w:rPr>
          <w:rFonts w:ascii="Consolas" w:hAnsi="Consolas"/>
          <w:color w:val="000000"/>
          <w:sz w:val="20"/>
          <w:szCs w:val="20"/>
        </w:rPr>
        <w:t>xmlhttp.open</w:t>
      </w:r>
      <w:proofErr w:type="spellEnd"/>
      <w:r>
        <w:rPr>
          <w:rFonts w:ascii="Consolas" w:hAnsi="Consolas"/>
          <w:color w:val="000000"/>
          <w:sz w:val="20"/>
          <w:szCs w:val="20"/>
        </w:rPr>
        <w:t>(</w:t>
      </w:r>
      <w:r>
        <w:rPr>
          <w:rFonts w:ascii="Consolas" w:hAnsi="Consolas"/>
          <w:color w:val="A52A2A"/>
          <w:sz w:val="20"/>
          <w:szCs w:val="20"/>
        </w:rPr>
        <w:t>"GET"</w:t>
      </w:r>
      <w:r>
        <w:rPr>
          <w:rFonts w:ascii="Consolas" w:hAnsi="Consolas"/>
          <w:color w:val="000000"/>
          <w:sz w:val="20"/>
          <w:szCs w:val="20"/>
        </w:rPr>
        <w:t>, </w:t>
      </w:r>
      <w:r>
        <w:rPr>
          <w:rFonts w:ascii="Consolas" w:hAnsi="Consolas"/>
          <w:color w:val="A52A2A"/>
          <w:sz w:val="20"/>
          <w:szCs w:val="20"/>
        </w:rPr>
        <w:t>"demo_file.php"</w:t>
      </w:r>
      <w:r>
        <w:rPr>
          <w:rFonts w:ascii="Consolas" w:hAnsi="Consolas"/>
          <w:color w:val="000000"/>
          <w:sz w:val="20"/>
          <w:szCs w:val="20"/>
        </w:rPr>
        <w:t>, </w:t>
      </w:r>
      <w:r>
        <w:rPr>
          <w:rFonts w:ascii="Consolas" w:hAnsi="Consolas"/>
          <w:color w:val="0000CD"/>
          <w:sz w:val="20"/>
          <w:szCs w:val="20"/>
        </w:rPr>
        <w:t>true</w:t>
      </w:r>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xmlhttp.send</w:t>
      </w:r>
      <w:proofErr w:type="spellEnd"/>
      <w:r>
        <w:rPr>
          <w:rFonts w:ascii="Consolas" w:hAnsi="Consolas"/>
          <w:color w:val="000000"/>
          <w:sz w:val="20"/>
          <w:szCs w:val="20"/>
        </w:rPr>
        <w:t>();</w:t>
      </w:r>
    </w:p>
    <w:p w:rsidR="00286187" w:rsidRDefault="000A068E" w:rsidP="00D804A2">
      <w:pPr>
        <w:pStyle w:val="ListParagraph"/>
      </w:pPr>
      <w:r>
        <w:t>----------------------------------------------------------------</w:t>
      </w:r>
    </w:p>
    <w:p w:rsidR="00D804A2" w:rsidRDefault="00D804A2" w:rsidP="00D804A2">
      <w:pPr>
        <w:pStyle w:val="Heading2"/>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PHP Database</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PHP is a server side programming language, and should be used for operations that can only be performed by a server, like accessing a database.</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lastRenderedPageBreak/>
        <w:t>Imagine you have a database on the server, containing customers, products, and suppliers.</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You want to make a request to the server where you ask for the first 10 records in the "customers" table:</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pStyle w:val="NormalWeb"/>
        <w:shd w:val="clear" w:color="auto" w:fill="F1F1F1"/>
        <w:rPr>
          <w:rFonts w:ascii="Verdana" w:hAnsi="Verdana"/>
          <w:color w:val="000000"/>
          <w:sz w:val="19"/>
          <w:szCs w:val="19"/>
        </w:rPr>
      </w:pPr>
      <w:r>
        <w:rPr>
          <w:rFonts w:ascii="Verdana" w:hAnsi="Verdana"/>
          <w:color w:val="000000"/>
          <w:sz w:val="19"/>
          <w:szCs w:val="19"/>
        </w:rPr>
        <w:t xml:space="preserve">Use </w:t>
      </w:r>
      <w:proofErr w:type="spellStart"/>
      <w:proofErr w:type="gramStart"/>
      <w:r>
        <w:rPr>
          <w:rFonts w:ascii="Verdana" w:hAnsi="Verdana"/>
          <w:color w:val="000000"/>
          <w:sz w:val="19"/>
          <w:szCs w:val="19"/>
        </w:rPr>
        <w:t>JSON.stringify</w:t>
      </w:r>
      <w:proofErr w:type="spellEnd"/>
      <w:r>
        <w:rPr>
          <w:rFonts w:ascii="Verdana" w:hAnsi="Verdana"/>
          <w:color w:val="000000"/>
          <w:sz w:val="19"/>
          <w:szCs w:val="19"/>
        </w:rPr>
        <w:t>(</w:t>
      </w:r>
      <w:proofErr w:type="gramEnd"/>
      <w:r>
        <w:rPr>
          <w:rFonts w:ascii="Verdana" w:hAnsi="Verdana"/>
          <w:color w:val="000000"/>
          <w:sz w:val="19"/>
          <w:szCs w:val="19"/>
        </w:rPr>
        <w:t>) to convert the JavaScript object into JSON:</w:t>
      </w:r>
    </w:p>
    <w:p w:rsidR="00D804A2" w:rsidRDefault="00D804A2" w:rsidP="00D804A2">
      <w:pPr>
        <w:shd w:val="clear" w:color="auto" w:fill="FFFFFF"/>
        <w:rPr>
          <w:rFonts w:ascii="Consolas" w:hAnsi="Consolas"/>
          <w:color w:val="000000"/>
          <w:sz w:val="20"/>
          <w:szCs w:val="20"/>
        </w:rPr>
      </w:pPr>
      <w:proofErr w:type="spellStart"/>
      <w:r>
        <w:rPr>
          <w:rFonts w:ascii="Consolas" w:hAnsi="Consolas"/>
          <w:color w:val="000000"/>
          <w:sz w:val="20"/>
          <w:szCs w:val="20"/>
        </w:rPr>
        <w:t>obj</w:t>
      </w:r>
      <w:proofErr w:type="spellEnd"/>
      <w:r>
        <w:rPr>
          <w:rFonts w:ascii="Consolas" w:hAnsi="Consolas"/>
          <w:color w:val="000000"/>
          <w:sz w:val="20"/>
          <w:szCs w:val="20"/>
        </w:rPr>
        <w:t xml:space="preserve"> = { </w:t>
      </w:r>
      <w:r>
        <w:rPr>
          <w:rFonts w:ascii="Consolas" w:hAnsi="Consolas"/>
          <w:color w:val="A52A2A"/>
          <w:sz w:val="20"/>
          <w:szCs w:val="20"/>
        </w:rPr>
        <w:t>"table"</w:t>
      </w:r>
      <w:r>
        <w:rPr>
          <w:rFonts w:ascii="Consolas" w:hAnsi="Consolas"/>
          <w:color w:val="000000"/>
          <w:sz w:val="20"/>
          <w:szCs w:val="20"/>
        </w:rPr>
        <w:t>:</w:t>
      </w:r>
      <w:r>
        <w:rPr>
          <w:rFonts w:ascii="Consolas" w:hAnsi="Consolas"/>
          <w:color w:val="A52A2A"/>
          <w:sz w:val="20"/>
          <w:szCs w:val="20"/>
        </w:rPr>
        <w:t>"customers"</w:t>
      </w:r>
      <w:r>
        <w:rPr>
          <w:rFonts w:ascii="Consolas" w:hAnsi="Consolas"/>
          <w:color w:val="000000"/>
          <w:sz w:val="20"/>
          <w:szCs w:val="20"/>
        </w:rPr>
        <w:t>, </w:t>
      </w:r>
      <w:r>
        <w:rPr>
          <w:rFonts w:ascii="Consolas" w:hAnsi="Consolas"/>
          <w:color w:val="A52A2A"/>
          <w:sz w:val="20"/>
          <w:szCs w:val="20"/>
        </w:rPr>
        <w:t>"limit"</w:t>
      </w:r>
      <w:r>
        <w:rPr>
          <w:rFonts w:ascii="Consolas" w:hAnsi="Consolas"/>
          <w:color w:val="000000"/>
          <w:sz w:val="20"/>
          <w:szCs w:val="20"/>
        </w:rPr>
        <w:t>:</w:t>
      </w:r>
      <w:r>
        <w:rPr>
          <w:rFonts w:ascii="Consolas" w:hAnsi="Consolas"/>
          <w:color w:val="FF0000"/>
          <w:sz w:val="20"/>
          <w:szCs w:val="20"/>
        </w:rPr>
        <w:t>10</w:t>
      </w:r>
      <w:r>
        <w:rPr>
          <w:rFonts w:ascii="Consolas" w:hAnsi="Consolas"/>
          <w:color w:val="000000"/>
          <w:sz w:val="20"/>
          <w:szCs w:val="20"/>
        </w:rPr>
        <w:t> };</w:t>
      </w:r>
      <w:r>
        <w:rPr>
          <w:rFonts w:ascii="Consolas" w:hAnsi="Consolas"/>
          <w:color w:val="000000"/>
          <w:sz w:val="20"/>
          <w:szCs w:val="20"/>
        </w:rPr>
        <w:br/>
      </w:r>
      <w:proofErr w:type="spellStart"/>
      <w:r>
        <w:rPr>
          <w:rFonts w:ascii="Consolas" w:hAnsi="Consolas"/>
          <w:color w:val="000000"/>
          <w:sz w:val="20"/>
          <w:szCs w:val="20"/>
        </w:rPr>
        <w:t>dbParam</w:t>
      </w:r>
      <w:proofErr w:type="spellEnd"/>
      <w:r>
        <w:rPr>
          <w:rFonts w:ascii="Consolas" w:hAnsi="Consolas"/>
          <w:color w:val="000000"/>
          <w:sz w:val="20"/>
          <w:szCs w:val="20"/>
        </w:rPr>
        <w:t xml:space="preserve"> = </w:t>
      </w:r>
      <w:proofErr w:type="spellStart"/>
      <w:r>
        <w:rPr>
          <w:rFonts w:ascii="Consolas" w:hAnsi="Consolas"/>
          <w:color w:val="000000"/>
          <w:sz w:val="20"/>
          <w:szCs w:val="20"/>
        </w:rPr>
        <w:t>JSON.stringify</w:t>
      </w:r>
      <w:proofErr w:type="spellEnd"/>
      <w:r>
        <w:rPr>
          <w:rFonts w:ascii="Consolas" w:hAnsi="Consolas"/>
          <w:color w:val="000000"/>
          <w:sz w:val="20"/>
          <w:szCs w:val="20"/>
        </w:rPr>
        <w:t>(</w:t>
      </w:r>
      <w:proofErr w:type="spellStart"/>
      <w:r>
        <w:rPr>
          <w:rFonts w:ascii="Consolas" w:hAnsi="Consolas"/>
          <w:color w:val="000000"/>
          <w:sz w:val="20"/>
          <w:szCs w:val="20"/>
        </w:rPr>
        <w:t>obj</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XMLHttpRequest</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xmlhttp.onreadystatechange</w:t>
      </w:r>
      <w:proofErr w:type="spellEnd"/>
      <w:r>
        <w:rPr>
          <w:rFonts w:ascii="Consolas" w:hAnsi="Consolas"/>
          <w:color w:val="000000"/>
          <w:sz w:val="20"/>
          <w:szCs w:val="20"/>
        </w:rPr>
        <w:t> = </w:t>
      </w:r>
      <w:r>
        <w:rPr>
          <w:rFonts w:ascii="Consolas" w:hAnsi="Consolas"/>
          <w:color w:val="0000CD"/>
          <w:sz w:val="20"/>
          <w:szCs w:val="20"/>
        </w:rPr>
        <w:t>function</w:t>
      </w:r>
      <w:r>
        <w:rPr>
          <w:rFonts w:ascii="Consolas" w:hAnsi="Consolas"/>
          <w:color w:val="000000"/>
          <w:sz w:val="20"/>
          <w:szCs w:val="20"/>
        </w:rPr>
        <w:t>() {</w:t>
      </w:r>
      <w:r>
        <w:rPr>
          <w:rFonts w:ascii="Consolas" w:hAnsi="Consolas"/>
          <w:color w:val="000000"/>
          <w:sz w:val="20"/>
          <w:szCs w:val="20"/>
        </w:rPr>
        <w:br/>
        <w:t>    </w:t>
      </w:r>
      <w:r>
        <w:rPr>
          <w:rFonts w:ascii="Consolas" w:hAnsi="Consolas"/>
          <w:color w:val="0000CD"/>
          <w:sz w:val="20"/>
          <w:szCs w:val="20"/>
        </w:rPr>
        <w:t>if</w:t>
      </w:r>
      <w:r>
        <w:rPr>
          <w:rFonts w:ascii="Consolas" w:hAnsi="Consolas"/>
          <w:color w:val="000000"/>
          <w:sz w:val="20"/>
          <w:szCs w:val="20"/>
        </w:rPr>
        <w:t> (</w:t>
      </w:r>
      <w:proofErr w:type="spellStart"/>
      <w:r>
        <w:rPr>
          <w:rFonts w:ascii="Consolas" w:hAnsi="Consolas"/>
          <w:color w:val="0000CD"/>
          <w:sz w:val="20"/>
          <w:szCs w:val="20"/>
        </w:rPr>
        <w:t>this</w:t>
      </w:r>
      <w:r>
        <w:rPr>
          <w:rFonts w:ascii="Consolas" w:hAnsi="Consolas"/>
          <w:color w:val="000000"/>
          <w:sz w:val="20"/>
          <w:szCs w:val="20"/>
        </w:rPr>
        <w:t>.readyState</w:t>
      </w:r>
      <w:proofErr w:type="spellEnd"/>
      <w:r>
        <w:rPr>
          <w:rFonts w:ascii="Consolas" w:hAnsi="Consolas"/>
          <w:color w:val="000000"/>
          <w:sz w:val="20"/>
          <w:szCs w:val="20"/>
        </w:rPr>
        <w:t> == </w:t>
      </w:r>
      <w:r>
        <w:rPr>
          <w:rFonts w:ascii="Consolas" w:hAnsi="Consolas"/>
          <w:color w:val="FF0000"/>
          <w:sz w:val="20"/>
          <w:szCs w:val="20"/>
        </w:rPr>
        <w:t>4</w:t>
      </w:r>
      <w:r>
        <w:rPr>
          <w:rFonts w:ascii="Consolas" w:hAnsi="Consolas"/>
          <w:color w:val="000000"/>
          <w:sz w:val="20"/>
          <w:szCs w:val="20"/>
        </w:rPr>
        <w:t> &amp;&amp; </w:t>
      </w:r>
      <w:proofErr w:type="spellStart"/>
      <w:r>
        <w:rPr>
          <w:rFonts w:ascii="Consolas" w:hAnsi="Consolas"/>
          <w:color w:val="0000CD"/>
          <w:sz w:val="20"/>
          <w:szCs w:val="20"/>
        </w:rPr>
        <w:t>this</w:t>
      </w:r>
      <w:r>
        <w:rPr>
          <w:rFonts w:ascii="Consolas" w:hAnsi="Consolas"/>
          <w:color w:val="000000"/>
          <w:sz w:val="20"/>
          <w:szCs w:val="20"/>
        </w:rPr>
        <w:t>.status</w:t>
      </w:r>
      <w:proofErr w:type="spellEnd"/>
      <w:r>
        <w:rPr>
          <w:rFonts w:ascii="Consolas" w:hAnsi="Consolas"/>
          <w:color w:val="000000"/>
          <w:sz w:val="20"/>
          <w:szCs w:val="20"/>
        </w:rPr>
        <w:t> == </w:t>
      </w:r>
      <w:r>
        <w:rPr>
          <w:rFonts w:ascii="Consolas" w:hAnsi="Consolas"/>
          <w:color w:val="FF0000"/>
          <w:sz w:val="20"/>
          <w:szCs w:val="20"/>
        </w:rPr>
        <w:t>200</w:t>
      </w:r>
      <w:r>
        <w:rPr>
          <w:rFonts w:ascii="Consolas" w:hAnsi="Consolas"/>
          <w:color w:val="000000"/>
          <w:sz w:val="20"/>
          <w:szCs w:val="20"/>
        </w:rPr>
        <w:t>) {</w:t>
      </w:r>
      <w:r>
        <w:rPr>
          <w:rFonts w:ascii="Consolas" w:hAnsi="Consolas"/>
          <w:color w:val="000000"/>
          <w:sz w:val="20"/>
          <w:szCs w:val="20"/>
        </w:rPr>
        <w:br/>
        <w:t xml:space="preserve">        </w:t>
      </w:r>
      <w:proofErr w:type="spellStart"/>
      <w:r>
        <w:rPr>
          <w:rFonts w:ascii="Consolas" w:hAnsi="Consolas"/>
          <w:color w:val="000000"/>
          <w:sz w:val="20"/>
          <w:szCs w:val="20"/>
        </w:rPr>
        <w:t>document.getElementById</w:t>
      </w:r>
      <w:proofErr w:type="spellEnd"/>
      <w:r>
        <w:rPr>
          <w:rFonts w:ascii="Consolas" w:hAnsi="Consolas"/>
          <w:color w:val="000000"/>
          <w:sz w:val="20"/>
          <w:szCs w:val="20"/>
        </w:rPr>
        <w:t>(</w:t>
      </w:r>
      <w:r>
        <w:rPr>
          <w:rFonts w:ascii="Consolas" w:hAnsi="Consolas"/>
          <w:color w:val="A52A2A"/>
          <w:sz w:val="20"/>
          <w:szCs w:val="20"/>
        </w:rPr>
        <w:t>"demo"</w:t>
      </w:r>
      <w:r>
        <w:rPr>
          <w:rFonts w:ascii="Consolas" w:hAnsi="Consolas"/>
          <w:color w:val="000000"/>
          <w:sz w:val="20"/>
          <w:szCs w:val="20"/>
        </w:rPr>
        <w:t>).</w:t>
      </w:r>
      <w:proofErr w:type="spellStart"/>
      <w:r>
        <w:rPr>
          <w:rFonts w:ascii="Consolas" w:hAnsi="Consolas"/>
          <w:color w:val="000000"/>
          <w:sz w:val="20"/>
          <w:szCs w:val="20"/>
        </w:rPr>
        <w:t>innerHTML</w:t>
      </w:r>
      <w:proofErr w:type="spellEnd"/>
      <w:r>
        <w:rPr>
          <w:rFonts w:ascii="Consolas" w:hAnsi="Consolas"/>
          <w:color w:val="000000"/>
          <w:sz w:val="20"/>
          <w:szCs w:val="20"/>
        </w:rPr>
        <w:t> = </w:t>
      </w:r>
      <w:proofErr w:type="spellStart"/>
      <w:r>
        <w:rPr>
          <w:rFonts w:ascii="Consolas" w:hAnsi="Consolas"/>
          <w:color w:val="0000CD"/>
          <w:sz w:val="20"/>
          <w:szCs w:val="20"/>
        </w:rPr>
        <w:t>this</w:t>
      </w:r>
      <w:r>
        <w:rPr>
          <w:rFonts w:ascii="Consolas" w:hAnsi="Consolas"/>
          <w:color w:val="000000"/>
          <w:sz w:val="20"/>
          <w:szCs w:val="20"/>
        </w:rPr>
        <w:t>.responseText</w:t>
      </w:r>
      <w:proofErr w:type="spellEnd"/>
      <w:r>
        <w:rPr>
          <w:rFonts w:ascii="Consolas" w:hAnsi="Consolas"/>
          <w:color w:val="000000"/>
          <w:sz w:val="20"/>
          <w:szCs w:val="20"/>
        </w:rPr>
        <w:t>;</w:t>
      </w:r>
      <w:r>
        <w:rPr>
          <w:rFonts w:ascii="Consolas" w:hAnsi="Consolas"/>
          <w:color w:val="000000"/>
          <w:sz w:val="20"/>
          <w:szCs w:val="20"/>
        </w:rPr>
        <w:br/>
        <w:t>    }</w:t>
      </w:r>
      <w:r>
        <w:rPr>
          <w:rFonts w:ascii="Consolas" w:hAnsi="Consolas"/>
          <w:color w:val="000000"/>
          <w:sz w:val="20"/>
          <w:szCs w:val="20"/>
        </w:rPr>
        <w:br/>
        <w:t>};</w:t>
      </w:r>
      <w:r>
        <w:rPr>
          <w:rFonts w:ascii="Consolas" w:hAnsi="Consolas"/>
          <w:color w:val="000000"/>
          <w:sz w:val="20"/>
          <w:szCs w:val="20"/>
        </w:rPr>
        <w:br/>
      </w:r>
      <w:proofErr w:type="spellStart"/>
      <w:r>
        <w:rPr>
          <w:rFonts w:ascii="Consolas" w:hAnsi="Consolas"/>
          <w:color w:val="000000"/>
          <w:sz w:val="20"/>
          <w:szCs w:val="20"/>
        </w:rPr>
        <w:t>xmlhttp.open</w:t>
      </w:r>
      <w:proofErr w:type="spellEnd"/>
      <w:r>
        <w:rPr>
          <w:rFonts w:ascii="Consolas" w:hAnsi="Consolas"/>
          <w:color w:val="000000"/>
          <w:sz w:val="20"/>
          <w:szCs w:val="20"/>
        </w:rPr>
        <w:t>(</w:t>
      </w:r>
      <w:r>
        <w:rPr>
          <w:rFonts w:ascii="Consolas" w:hAnsi="Consolas"/>
          <w:color w:val="A52A2A"/>
          <w:sz w:val="20"/>
          <w:szCs w:val="20"/>
        </w:rPr>
        <w:t>"GET"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json_demo_db.php?x</w:t>
      </w:r>
      <w:proofErr w:type="spellEnd"/>
      <w:r>
        <w:rPr>
          <w:rFonts w:ascii="Consolas" w:hAnsi="Consolas"/>
          <w:color w:val="A52A2A"/>
          <w:sz w:val="20"/>
          <w:szCs w:val="20"/>
        </w:rPr>
        <w:t>="</w:t>
      </w:r>
      <w:r>
        <w:rPr>
          <w:rFonts w:ascii="Consolas" w:hAnsi="Consolas"/>
          <w:color w:val="000000"/>
          <w:sz w:val="20"/>
          <w:szCs w:val="20"/>
        </w:rPr>
        <w:t xml:space="preserve"> + </w:t>
      </w:r>
      <w:proofErr w:type="spellStart"/>
      <w:r>
        <w:rPr>
          <w:rFonts w:ascii="Consolas" w:hAnsi="Consolas"/>
          <w:color w:val="000000"/>
          <w:sz w:val="20"/>
          <w:szCs w:val="20"/>
        </w:rPr>
        <w:t>dbParam</w:t>
      </w:r>
      <w:proofErr w:type="spellEnd"/>
      <w:r>
        <w:rPr>
          <w:rFonts w:ascii="Consolas" w:hAnsi="Consolas"/>
          <w:color w:val="000000"/>
          <w:sz w:val="20"/>
          <w:szCs w:val="20"/>
        </w:rPr>
        <w:t>, </w:t>
      </w:r>
      <w:r>
        <w:rPr>
          <w:rFonts w:ascii="Consolas" w:hAnsi="Consolas"/>
          <w:color w:val="0000CD"/>
          <w:sz w:val="20"/>
          <w:szCs w:val="20"/>
        </w:rPr>
        <w:t>true</w:t>
      </w:r>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xmlhttp.send</w:t>
      </w:r>
      <w:proofErr w:type="spellEnd"/>
      <w:r>
        <w:rPr>
          <w:rFonts w:ascii="Consolas" w:hAnsi="Consolas"/>
          <w:color w:val="000000"/>
          <w:sz w:val="20"/>
          <w:szCs w:val="20"/>
        </w:rPr>
        <w:t>();</w:t>
      </w:r>
    </w:p>
    <w:p w:rsidR="00D804A2" w:rsidRDefault="00D804A2" w:rsidP="00D804A2">
      <w:pPr>
        <w:pStyle w:val="Heading3"/>
        <w:shd w:val="clear" w:color="auto" w:fill="FFFFFF"/>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 explained:</w:t>
      </w:r>
    </w:p>
    <w:p w:rsidR="00D804A2" w:rsidRDefault="00D804A2" w:rsidP="00D804A2">
      <w:pPr>
        <w:numPr>
          <w:ilvl w:val="0"/>
          <w:numId w:val="3"/>
        </w:numPr>
        <w:shd w:val="clear" w:color="auto" w:fill="FFFFFF"/>
        <w:spacing w:before="100" w:beforeAutospacing="1" w:after="100" w:afterAutospacing="1" w:line="240" w:lineRule="auto"/>
        <w:rPr>
          <w:rFonts w:ascii="Verdana" w:hAnsi="Verdana" w:cs="Times New Roman"/>
          <w:color w:val="000000"/>
          <w:sz w:val="19"/>
          <w:szCs w:val="19"/>
        </w:rPr>
      </w:pPr>
      <w:r>
        <w:rPr>
          <w:rFonts w:ascii="Verdana" w:hAnsi="Verdana"/>
          <w:color w:val="000000"/>
          <w:sz w:val="19"/>
          <w:szCs w:val="19"/>
        </w:rPr>
        <w:t>Define an object containing a table property and a limit property.</w:t>
      </w:r>
    </w:p>
    <w:p w:rsidR="00D804A2" w:rsidRDefault="00D804A2" w:rsidP="00D804A2">
      <w:pPr>
        <w:numPr>
          <w:ilvl w:val="0"/>
          <w:numId w:val="3"/>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Convert the object into a JSON string.</w:t>
      </w:r>
    </w:p>
    <w:p w:rsidR="00D804A2" w:rsidRDefault="00D804A2" w:rsidP="00D804A2">
      <w:pPr>
        <w:numPr>
          <w:ilvl w:val="0"/>
          <w:numId w:val="3"/>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Send a request to the PHP file, with the JSON string as a parameter.</w:t>
      </w:r>
    </w:p>
    <w:p w:rsidR="00D804A2" w:rsidRDefault="00D804A2" w:rsidP="00D804A2">
      <w:pPr>
        <w:numPr>
          <w:ilvl w:val="0"/>
          <w:numId w:val="3"/>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Wait until the request returns with the result (as JSON)</w:t>
      </w:r>
    </w:p>
    <w:p w:rsidR="00D804A2" w:rsidRDefault="00D804A2" w:rsidP="00D804A2">
      <w:pPr>
        <w:numPr>
          <w:ilvl w:val="0"/>
          <w:numId w:val="3"/>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Display the result received from the PHP file.</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Take a look at the PHP file:</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PHP file</w:t>
      </w:r>
    </w:p>
    <w:p w:rsidR="00D804A2" w:rsidRDefault="00D804A2" w:rsidP="00D804A2">
      <w:pPr>
        <w:shd w:val="clear" w:color="auto" w:fill="FFFFFF"/>
        <w:rPr>
          <w:rFonts w:ascii="Consolas" w:hAnsi="Consolas" w:cs="Times New Roman"/>
          <w:color w:val="000000"/>
          <w:sz w:val="20"/>
          <w:szCs w:val="20"/>
        </w:rPr>
      </w:pPr>
      <w:r>
        <w:rPr>
          <w:rFonts w:ascii="Consolas" w:hAnsi="Consolas"/>
          <w:color w:val="FF0000"/>
          <w:sz w:val="20"/>
          <w:szCs w:val="20"/>
        </w:rPr>
        <w:t>&lt;?</w:t>
      </w:r>
      <w:proofErr w:type="spellStart"/>
      <w:r>
        <w:rPr>
          <w:rFonts w:ascii="Consolas" w:hAnsi="Consolas"/>
          <w:color w:val="FF0000"/>
          <w:sz w:val="20"/>
          <w:szCs w:val="20"/>
        </w:rPr>
        <w:t>php</w:t>
      </w:r>
      <w:proofErr w:type="spellEnd"/>
      <w:r>
        <w:rPr>
          <w:rFonts w:ascii="Consolas" w:hAnsi="Consolas"/>
          <w:color w:val="000000"/>
          <w:sz w:val="20"/>
          <w:szCs w:val="20"/>
        </w:rPr>
        <w:br/>
        <w:t>header(</w:t>
      </w:r>
      <w:r>
        <w:rPr>
          <w:rFonts w:ascii="Consolas" w:hAnsi="Consolas"/>
          <w:color w:val="A52A2A"/>
          <w:sz w:val="20"/>
          <w:szCs w:val="20"/>
        </w:rPr>
        <w:t>"Content-Type: application/</w:t>
      </w:r>
      <w:proofErr w:type="spellStart"/>
      <w:r>
        <w:rPr>
          <w:rFonts w:ascii="Consolas" w:hAnsi="Consolas"/>
          <w:color w:val="A52A2A"/>
          <w:sz w:val="20"/>
          <w:szCs w:val="20"/>
        </w:rPr>
        <w:t>json</w:t>
      </w:r>
      <w:proofErr w:type="spellEnd"/>
      <w:r>
        <w:rPr>
          <w:rFonts w:ascii="Consolas" w:hAnsi="Consolas"/>
          <w:color w:val="A52A2A"/>
          <w:sz w:val="20"/>
          <w:szCs w:val="20"/>
        </w:rPr>
        <w:t xml:space="preserve">; </w:t>
      </w:r>
      <w:proofErr w:type="spellStart"/>
      <w:r>
        <w:rPr>
          <w:rFonts w:ascii="Consolas" w:hAnsi="Consolas"/>
          <w:color w:val="A52A2A"/>
          <w:sz w:val="20"/>
          <w:szCs w:val="20"/>
        </w:rPr>
        <w:t>charset</w:t>
      </w:r>
      <w:proofErr w:type="spellEnd"/>
      <w:r>
        <w:rPr>
          <w:rFonts w:ascii="Consolas" w:hAnsi="Consolas"/>
          <w:color w:val="A52A2A"/>
          <w:sz w:val="20"/>
          <w:szCs w:val="20"/>
        </w:rPr>
        <w:t>=UTF-8"</w:t>
      </w:r>
      <w:r>
        <w:rPr>
          <w:rFonts w:ascii="Consolas" w:hAnsi="Consolas"/>
          <w:color w:val="000000"/>
          <w:sz w:val="20"/>
          <w:szCs w:val="20"/>
        </w:rPr>
        <w:t>);</w:t>
      </w:r>
      <w:r>
        <w:rPr>
          <w:rFonts w:ascii="Consolas" w:hAnsi="Consolas"/>
          <w:color w:val="000000"/>
          <w:sz w:val="20"/>
          <w:szCs w:val="20"/>
        </w:rPr>
        <w:br/>
        <w:t>$</w:t>
      </w:r>
      <w:proofErr w:type="spellStart"/>
      <w:r>
        <w:rPr>
          <w:rFonts w:ascii="Consolas" w:hAnsi="Consolas"/>
          <w:color w:val="000000"/>
          <w:sz w:val="20"/>
          <w:szCs w:val="20"/>
        </w:rPr>
        <w:t>obj</w:t>
      </w:r>
      <w:proofErr w:type="spellEnd"/>
      <w:r>
        <w:rPr>
          <w:rFonts w:ascii="Consolas" w:hAnsi="Consolas"/>
          <w:color w:val="000000"/>
          <w:sz w:val="20"/>
          <w:szCs w:val="20"/>
        </w:rPr>
        <w:t xml:space="preserve"> = </w:t>
      </w:r>
      <w:proofErr w:type="spellStart"/>
      <w:r>
        <w:rPr>
          <w:rFonts w:ascii="Consolas" w:hAnsi="Consolas"/>
          <w:color w:val="000000"/>
          <w:sz w:val="20"/>
          <w:szCs w:val="20"/>
        </w:rPr>
        <w:t>json_decode</w:t>
      </w:r>
      <w:proofErr w:type="spellEnd"/>
      <w:r>
        <w:rPr>
          <w:rFonts w:ascii="Consolas" w:hAnsi="Consolas"/>
          <w:color w:val="000000"/>
          <w:sz w:val="20"/>
          <w:szCs w:val="20"/>
        </w:rPr>
        <w:t>(</w:t>
      </w:r>
      <w:r>
        <w:rPr>
          <w:rFonts w:ascii="Consolas" w:hAnsi="Consolas"/>
          <w:color w:val="DAA520"/>
          <w:sz w:val="20"/>
          <w:szCs w:val="20"/>
        </w:rPr>
        <w:t>$_GET</w:t>
      </w:r>
      <w:r>
        <w:rPr>
          <w:rFonts w:ascii="Consolas" w:hAnsi="Consolas"/>
          <w:color w:val="000000"/>
          <w:sz w:val="20"/>
          <w:szCs w:val="20"/>
        </w:rPr>
        <w:t>[</w:t>
      </w:r>
      <w:r>
        <w:rPr>
          <w:rFonts w:ascii="Consolas" w:hAnsi="Consolas"/>
          <w:color w:val="A52A2A"/>
          <w:sz w:val="20"/>
          <w:szCs w:val="20"/>
        </w:rPr>
        <w:t>"x"</w:t>
      </w:r>
      <w:r>
        <w:rPr>
          <w:rFonts w:ascii="Consolas" w:hAnsi="Consolas"/>
          <w:color w:val="000000"/>
          <w:sz w:val="20"/>
          <w:szCs w:val="20"/>
        </w:rPr>
        <w:t>], false);</w:t>
      </w:r>
      <w:r>
        <w:rPr>
          <w:rFonts w:ascii="Consolas" w:hAnsi="Consolas"/>
          <w:color w:val="000000"/>
          <w:sz w:val="20"/>
          <w:szCs w:val="20"/>
        </w:rPr>
        <w:br/>
      </w:r>
      <w:r>
        <w:rPr>
          <w:rFonts w:ascii="Consolas" w:hAnsi="Consolas"/>
          <w:color w:val="000000"/>
          <w:sz w:val="20"/>
          <w:szCs w:val="20"/>
        </w:rPr>
        <w:br/>
        <w:t>$</w:t>
      </w:r>
      <w:proofErr w:type="spellStart"/>
      <w:r>
        <w:rPr>
          <w:rFonts w:ascii="Consolas" w:hAnsi="Consolas"/>
          <w:color w:val="000000"/>
          <w:sz w:val="20"/>
          <w:szCs w:val="20"/>
        </w:rPr>
        <w:t>conn</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mysqli</w:t>
      </w:r>
      <w:proofErr w:type="spellEnd"/>
      <w:r>
        <w:rPr>
          <w:rFonts w:ascii="Consolas" w:hAnsi="Consolas"/>
          <w:color w:val="000000"/>
          <w:sz w:val="20"/>
          <w:szCs w:val="20"/>
        </w:rPr>
        <w:t>(</w:t>
      </w:r>
      <w:r>
        <w:rPr>
          <w:rFonts w:ascii="Consolas" w:hAnsi="Consolas"/>
          <w:color w:val="A52A2A"/>
          <w:sz w:val="20"/>
          <w:szCs w:val="20"/>
        </w:rPr>
        <w:t>"</w:t>
      </w:r>
      <w:proofErr w:type="spellStart"/>
      <w:r>
        <w:rPr>
          <w:rFonts w:ascii="Consolas" w:hAnsi="Consolas"/>
          <w:color w:val="A52A2A"/>
          <w:sz w:val="20"/>
          <w:szCs w:val="20"/>
        </w:rPr>
        <w:t>myServer</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myUser</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myPassword</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Northwind</w:t>
      </w:r>
      <w:proofErr w:type="spellEnd"/>
      <w:r>
        <w:rPr>
          <w:rFonts w:ascii="Consolas" w:hAnsi="Consolas"/>
          <w:color w:val="A52A2A"/>
          <w:sz w:val="20"/>
          <w:szCs w:val="20"/>
        </w:rPr>
        <w:t>"</w:t>
      </w:r>
      <w:r>
        <w:rPr>
          <w:rFonts w:ascii="Consolas" w:hAnsi="Consolas"/>
          <w:color w:val="000000"/>
          <w:sz w:val="20"/>
          <w:szCs w:val="20"/>
        </w:rPr>
        <w:t>);</w:t>
      </w:r>
      <w:r>
        <w:rPr>
          <w:rFonts w:ascii="Consolas" w:hAnsi="Consolas"/>
          <w:color w:val="000000"/>
          <w:sz w:val="20"/>
          <w:szCs w:val="20"/>
        </w:rPr>
        <w:br/>
        <w:t>$result = $</w:t>
      </w:r>
      <w:proofErr w:type="spellStart"/>
      <w:r>
        <w:rPr>
          <w:rFonts w:ascii="Consolas" w:hAnsi="Consolas"/>
          <w:color w:val="000000"/>
          <w:sz w:val="20"/>
          <w:szCs w:val="20"/>
        </w:rPr>
        <w:t>conn</w:t>
      </w:r>
      <w:proofErr w:type="spellEnd"/>
      <w:r>
        <w:rPr>
          <w:rFonts w:ascii="Consolas" w:hAnsi="Consolas"/>
          <w:color w:val="000000"/>
          <w:sz w:val="20"/>
          <w:szCs w:val="20"/>
        </w:rPr>
        <w:t>-&gt;query(</w:t>
      </w:r>
      <w:r>
        <w:rPr>
          <w:rFonts w:ascii="Consolas" w:hAnsi="Consolas"/>
          <w:color w:val="A52A2A"/>
          <w:sz w:val="20"/>
          <w:szCs w:val="20"/>
        </w:rPr>
        <w:t>"SELECT name FROM "</w:t>
      </w:r>
      <w:r>
        <w:rPr>
          <w:rFonts w:ascii="Consolas" w:hAnsi="Consolas"/>
          <w:color w:val="000000"/>
          <w:sz w:val="20"/>
          <w:szCs w:val="20"/>
        </w:rPr>
        <w:t>.$</w:t>
      </w:r>
      <w:proofErr w:type="spellStart"/>
      <w:r>
        <w:rPr>
          <w:rFonts w:ascii="Consolas" w:hAnsi="Consolas"/>
          <w:color w:val="000000"/>
          <w:sz w:val="20"/>
          <w:szCs w:val="20"/>
        </w:rPr>
        <w:t>obj</w:t>
      </w:r>
      <w:proofErr w:type="spellEnd"/>
      <w:r>
        <w:rPr>
          <w:rFonts w:ascii="Consolas" w:hAnsi="Consolas"/>
          <w:color w:val="000000"/>
          <w:sz w:val="20"/>
          <w:szCs w:val="20"/>
        </w:rPr>
        <w:t>-&gt;table.</w:t>
      </w:r>
      <w:r>
        <w:rPr>
          <w:rFonts w:ascii="Consolas" w:hAnsi="Consolas"/>
          <w:color w:val="A52A2A"/>
          <w:sz w:val="20"/>
          <w:szCs w:val="20"/>
        </w:rPr>
        <w:t>" LIMIT "</w:t>
      </w:r>
      <w:proofErr w:type="gramStart"/>
      <w:r>
        <w:rPr>
          <w:rFonts w:ascii="Consolas" w:hAnsi="Consolas"/>
          <w:color w:val="000000"/>
          <w:sz w:val="20"/>
          <w:szCs w:val="20"/>
        </w:rPr>
        <w:t>.$</w:t>
      </w:r>
      <w:proofErr w:type="spellStart"/>
      <w:proofErr w:type="gramEnd"/>
      <w:r>
        <w:rPr>
          <w:rFonts w:ascii="Consolas" w:hAnsi="Consolas"/>
          <w:color w:val="000000"/>
          <w:sz w:val="20"/>
          <w:szCs w:val="20"/>
        </w:rPr>
        <w:t>obj</w:t>
      </w:r>
      <w:proofErr w:type="spellEnd"/>
      <w:r>
        <w:rPr>
          <w:rFonts w:ascii="Consolas" w:hAnsi="Consolas"/>
          <w:color w:val="000000"/>
          <w:sz w:val="20"/>
          <w:szCs w:val="20"/>
        </w:rPr>
        <w:t>-&gt;limit);</w:t>
      </w:r>
      <w:r>
        <w:rPr>
          <w:rFonts w:ascii="Consolas" w:hAnsi="Consolas"/>
          <w:color w:val="000000"/>
          <w:sz w:val="20"/>
          <w:szCs w:val="20"/>
        </w:rPr>
        <w:br/>
        <w:t>$</w:t>
      </w:r>
      <w:proofErr w:type="spellStart"/>
      <w:r>
        <w:rPr>
          <w:rFonts w:ascii="Consolas" w:hAnsi="Consolas"/>
          <w:color w:val="000000"/>
          <w:sz w:val="20"/>
          <w:szCs w:val="20"/>
        </w:rPr>
        <w:t>outp</w:t>
      </w:r>
      <w:proofErr w:type="spellEnd"/>
      <w:r>
        <w:rPr>
          <w:rFonts w:ascii="Consolas" w:hAnsi="Consolas"/>
          <w:color w:val="000000"/>
          <w:sz w:val="20"/>
          <w:szCs w:val="20"/>
        </w:rPr>
        <w:t xml:space="preserve"> = </w:t>
      </w:r>
      <w:r>
        <w:rPr>
          <w:rFonts w:ascii="Consolas" w:hAnsi="Consolas"/>
          <w:color w:val="0000CD"/>
          <w:sz w:val="20"/>
          <w:szCs w:val="20"/>
        </w:rPr>
        <w:t>array</w:t>
      </w:r>
      <w:r>
        <w:rPr>
          <w:rFonts w:ascii="Consolas" w:hAnsi="Consolas"/>
          <w:color w:val="000000"/>
          <w:sz w:val="20"/>
          <w:szCs w:val="20"/>
        </w:rPr>
        <w:t>();</w:t>
      </w:r>
      <w:r>
        <w:rPr>
          <w:rFonts w:ascii="Consolas" w:hAnsi="Consolas"/>
          <w:color w:val="000000"/>
          <w:sz w:val="20"/>
          <w:szCs w:val="20"/>
        </w:rPr>
        <w:br/>
        <w:t>$</w:t>
      </w:r>
      <w:proofErr w:type="spellStart"/>
      <w:r>
        <w:rPr>
          <w:rFonts w:ascii="Consolas" w:hAnsi="Consolas"/>
          <w:color w:val="000000"/>
          <w:sz w:val="20"/>
          <w:szCs w:val="20"/>
        </w:rPr>
        <w:t>outp</w:t>
      </w:r>
      <w:proofErr w:type="spellEnd"/>
      <w:r>
        <w:rPr>
          <w:rFonts w:ascii="Consolas" w:hAnsi="Consolas"/>
          <w:color w:val="000000"/>
          <w:sz w:val="20"/>
          <w:szCs w:val="20"/>
        </w:rPr>
        <w:t xml:space="preserve"> = $result-&gt;</w:t>
      </w:r>
      <w:proofErr w:type="spellStart"/>
      <w:r>
        <w:rPr>
          <w:rFonts w:ascii="Consolas" w:hAnsi="Consolas"/>
          <w:color w:val="000000"/>
          <w:sz w:val="20"/>
          <w:szCs w:val="20"/>
        </w:rPr>
        <w:t>fetch_all</w:t>
      </w:r>
      <w:proofErr w:type="spellEnd"/>
      <w:r>
        <w:rPr>
          <w:rFonts w:ascii="Consolas" w:hAnsi="Consolas"/>
          <w:color w:val="000000"/>
          <w:sz w:val="20"/>
          <w:szCs w:val="20"/>
        </w:rPr>
        <w:t>(MYSQLI_ASSOC);</w:t>
      </w:r>
      <w:r>
        <w:rPr>
          <w:rFonts w:ascii="Consolas" w:hAnsi="Consolas"/>
          <w:color w:val="000000"/>
          <w:sz w:val="20"/>
          <w:szCs w:val="20"/>
        </w:rPr>
        <w:br/>
      </w:r>
      <w:r>
        <w:rPr>
          <w:rFonts w:ascii="Consolas" w:hAnsi="Consolas"/>
          <w:color w:val="000000"/>
          <w:sz w:val="20"/>
          <w:szCs w:val="20"/>
        </w:rPr>
        <w:br/>
      </w:r>
      <w:r>
        <w:rPr>
          <w:rFonts w:ascii="Consolas" w:hAnsi="Consolas"/>
          <w:color w:val="0000CD"/>
          <w:sz w:val="20"/>
          <w:szCs w:val="20"/>
        </w:rPr>
        <w:t>echo</w:t>
      </w:r>
      <w:r>
        <w:rPr>
          <w:rFonts w:ascii="Consolas" w:hAnsi="Consolas"/>
          <w:color w:val="000000"/>
          <w:sz w:val="20"/>
          <w:szCs w:val="20"/>
        </w:rPr>
        <w:t> </w:t>
      </w:r>
      <w:proofErr w:type="spellStart"/>
      <w:r>
        <w:rPr>
          <w:rFonts w:ascii="Consolas" w:hAnsi="Consolas"/>
          <w:color w:val="000000"/>
          <w:sz w:val="20"/>
          <w:szCs w:val="20"/>
        </w:rPr>
        <w:t>json_encode</w:t>
      </w:r>
      <w:proofErr w:type="spellEnd"/>
      <w:r>
        <w:rPr>
          <w:rFonts w:ascii="Consolas" w:hAnsi="Consolas"/>
          <w:color w:val="000000"/>
          <w:sz w:val="20"/>
          <w:szCs w:val="20"/>
        </w:rPr>
        <w:t>($</w:t>
      </w:r>
      <w:proofErr w:type="spellStart"/>
      <w:r>
        <w:rPr>
          <w:rFonts w:ascii="Consolas" w:hAnsi="Consolas"/>
          <w:color w:val="000000"/>
          <w:sz w:val="20"/>
          <w:szCs w:val="20"/>
        </w:rPr>
        <w:t>outp</w:t>
      </w:r>
      <w:proofErr w:type="spellEnd"/>
      <w:r>
        <w:rPr>
          <w:rFonts w:ascii="Consolas" w:hAnsi="Consolas"/>
          <w:color w:val="000000"/>
          <w:sz w:val="20"/>
          <w:szCs w:val="20"/>
        </w:rPr>
        <w:t>);</w:t>
      </w:r>
      <w:r>
        <w:rPr>
          <w:rFonts w:ascii="Consolas" w:hAnsi="Consolas"/>
          <w:color w:val="000000"/>
          <w:sz w:val="20"/>
          <w:szCs w:val="20"/>
        </w:rPr>
        <w:br/>
      </w:r>
      <w:r>
        <w:rPr>
          <w:rFonts w:ascii="Consolas" w:hAnsi="Consolas"/>
          <w:color w:val="FF0000"/>
          <w:sz w:val="20"/>
          <w:szCs w:val="20"/>
        </w:rPr>
        <w:t>?&gt;</w:t>
      </w:r>
    </w:p>
    <w:p w:rsidR="00D804A2" w:rsidRDefault="00D804A2" w:rsidP="00D804A2">
      <w:pPr>
        <w:pStyle w:val="Heading3"/>
        <w:shd w:val="clear" w:color="auto" w:fill="FFFFFF"/>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PHP File explained:</w:t>
      </w:r>
    </w:p>
    <w:p w:rsidR="00D804A2" w:rsidRDefault="00D804A2" w:rsidP="00D804A2">
      <w:pPr>
        <w:numPr>
          <w:ilvl w:val="0"/>
          <w:numId w:val="4"/>
        </w:numPr>
        <w:shd w:val="clear" w:color="auto" w:fill="FFFFFF"/>
        <w:spacing w:before="100" w:beforeAutospacing="1" w:after="100" w:afterAutospacing="1" w:line="240" w:lineRule="auto"/>
        <w:rPr>
          <w:rFonts w:ascii="Verdana" w:hAnsi="Verdana" w:cs="Times New Roman"/>
          <w:color w:val="000000"/>
          <w:sz w:val="19"/>
          <w:szCs w:val="19"/>
        </w:rPr>
      </w:pPr>
      <w:r>
        <w:rPr>
          <w:rFonts w:ascii="Verdana" w:hAnsi="Verdana"/>
          <w:color w:val="000000"/>
          <w:sz w:val="19"/>
          <w:szCs w:val="19"/>
        </w:rPr>
        <w:t>Convert the request into an object, using the PHP function </w:t>
      </w:r>
      <w:proofErr w:type="spellStart"/>
      <w:r>
        <w:rPr>
          <w:rStyle w:val="w3-codespan"/>
          <w:rFonts w:ascii="Consolas" w:hAnsi="Consolas"/>
          <w:color w:val="DC143C"/>
          <w:sz w:val="21"/>
          <w:szCs w:val="21"/>
          <w:shd w:val="clear" w:color="auto" w:fill="F1F1F1"/>
        </w:rPr>
        <w:t>json_</w:t>
      </w:r>
      <w:proofErr w:type="gramStart"/>
      <w:r>
        <w:rPr>
          <w:rStyle w:val="w3-codespan"/>
          <w:rFonts w:ascii="Consolas" w:hAnsi="Consolas"/>
          <w:color w:val="DC143C"/>
          <w:sz w:val="21"/>
          <w:szCs w:val="21"/>
          <w:shd w:val="clear" w:color="auto" w:fill="F1F1F1"/>
        </w:rPr>
        <w:t>decode</w:t>
      </w:r>
      <w:proofErr w:type="spellEnd"/>
      <w:r>
        <w:rPr>
          <w:rStyle w:val="w3-codespan"/>
          <w:rFonts w:ascii="Consolas" w:hAnsi="Consolas"/>
          <w:color w:val="DC143C"/>
          <w:sz w:val="21"/>
          <w:szCs w:val="21"/>
          <w:shd w:val="clear" w:color="auto" w:fill="F1F1F1"/>
        </w:rPr>
        <w:t>(</w:t>
      </w:r>
      <w:proofErr w:type="gramEnd"/>
      <w:r>
        <w:rPr>
          <w:rStyle w:val="w3-codespan"/>
          <w:rFonts w:ascii="Consolas" w:hAnsi="Consolas"/>
          <w:color w:val="DC143C"/>
          <w:sz w:val="21"/>
          <w:szCs w:val="21"/>
          <w:shd w:val="clear" w:color="auto" w:fill="F1F1F1"/>
        </w:rPr>
        <w:t>)</w:t>
      </w:r>
      <w:r>
        <w:rPr>
          <w:rFonts w:ascii="Verdana" w:hAnsi="Verdana"/>
          <w:color w:val="000000"/>
          <w:sz w:val="19"/>
          <w:szCs w:val="19"/>
        </w:rPr>
        <w:t>.</w:t>
      </w:r>
    </w:p>
    <w:p w:rsidR="00D804A2" w:rsidRDefault="00D804A2" w:rsidP="00D804A2">
      <w:pPr>
        <w:numPr>
          <w:ilvl w:val="0"/>
          <w:numId w:val="4"/>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Access the database, and fill an array with the requested data.</w:t>
      </w:r>
    </w:p>
    <w:p w:rsidR="00D804A2" w:rsidRDefault="00D804A2" w:rsidP="00D804A2">
      <w:pPr>
        <w:numPr>
          <w:ilvl w:val="0"/>
          <w:numId w:val="4"/>
        </w:numPr>
        <w:shd w:val="clear" w:color="auto" w:fill="FFFFFF"/>
        <w:spacing w:before="100" w:beforeAutospacing="1" w:after="100" w:afterAutospacing="1" w:line="240" w:lineRule="auto"/>
        <w:rPr>
          <w:rFonts w:ascii="Verdana" w:hAnsi="Verdana"/>
          <w:color w:val="000000"/>
          <w:sz w:val="19"/>
          <w:szCs w:val="19"/>
        </w:rPr>
      </w:pPr>
      <w:r>
        <w:rPr>
          <w:rFonts w:ascii="Verdana" w:hAnsi="Verdana"/>
          <w:color w:val="000000"/>
          <w:sz w:val="19"/>
          <w:szCs w:val="19"/>
        </w:rPr>
        <w:t>Add the array to an object, and return the object as JSON using the </w:t>
      </w:r>
      <w:proofErr w:type="spellStart"/>
      <w:r>
        <w:rPr>
          <w:rStyle w:val="w3-codespan"/>
          <w:rFonts w:ascii="Consolas" w:hAnsi="Consolas"/>
          <w:color w:val="DC143C"/>
          <w:sz w:val="21"/>
          <w:szCs w:val="21"/>
          <w:shd w:val="clear" w:color="auto" w:fill="F1F1F1"/>
        </w:rPr>
        <w:t>json_</w:t>
      </w:r>
      <w:proofErr w:type="gramStart"/>
      <w:r>
        <w:rPr>
          <w:rStyle w:val="w3-codespan"/>
          <w:rFonts w:ascii="Consolas" w:hAnsi="Consolas"/>
          <w:color w:val="DC143C"/>
          <w:sz w:val="21"/>
          <w:szCs w:val="21"/>
          <w:shd w:val="clear" w:color="auto" w:fill="F1F1F1"/>
        </w:rPr>
        <w:t>encode</w:t>
      </w:r>
      <w:proofErr w:type="spellEnd"/>
      <w:r>
        <w:rPr>
          <w:rStyle w:val="w3-codespan"/>
          <w:rFonts w:ascii="Consolas" w:hAnsi="Consolas"/>
          <w:color w:val="DC143C"/>
          <w:sz w:val="21"/>
          <w:szCs w:val="21"/>
          <w:shd w:val="clear" w:color="auto" w:fill="F1F1F1"/>
        </w:rPr>
        <w:t>(</w:t>
      </w:r>
      <w:proofErr w:type="gramEnd"/>
      <w:r>
        <w:rPr>
          <w:rStyle w:val="w3-codespan"/>
          <w:rFonts w:ascii="Consolas" w:hAnsi="Consolas"/>
          <w:color w:val="DC143C"/>
          <w:sz w:val="21"/>
          <w:szCs w:val="21"/>
          <w:shd w:val="clear" w:color="auto" w:fill="F1F1F1"/>
        </w:rPr>
        <w:t>)</w:t>
      </w:r>
      <w:r>
        <w:rPr>
          <w:rFonts w:ascii="Verdana" w:hAnsi="Verdana"/>
          <w:color w:val="000000"/>
          <w:sz w:val="19"/>
          <w:szCs w:val="19"/>
        </w:rPr>
        <w:t> function.</w:t>
      </w:r>
    </w:p>
    <w:p w:rsidR="00D804A2" w:rsidRDefault="000A068E" w:rsidP="00D804A2">
      <w:pPr>
        <w:pStyle w:val="ListParagraph"/>
      </w:pPr>
      <w:r>
        <w:t>-------------------------------------------------------------------------------</w:t>
      </w:r>
    </w:p>
    <w:p w:rsidR="00D804A2" w:rsidRDefault="00D804A2" w:rsidP="00D804A2">
      <w:pPr>
        <w:pStyle w:val="Heading2"/>
        <w:shd w:val="clear" w:color="auto" w:fill="FFFFFF"/>
        <w:spacing w:before="125" w:after="125"/>
        <w:rPr>
          <w:rFonts w:ascii="Segoe UI" w:hAnsi="Segoe UI" w:cs="Segoe UI"/>
          <w:b w:val="0"/>
          <w:bCs w:val="0"/>
          <w:color w:val="000000"/>
          <w:sz w:val="38"/>
          <w:szCs w:val="38"/>
        </w:rPr>
      </w:pPr>
      <w:r>
        <w:rPr>
          <w:rFonts w:ascii="Segoe UI" w:hAnsi="Segoe UI" w:cs="Segoe UI"/>
          <w:b w:val="0"/>
          <w:bCs w:val="0"/>
          <w:color w:val="000000"/>
          <w:sz w:val="38"/>
          <w:szCs w:val="38"/>
        </w:rPr>
        <w:t>PHP Method = POST</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When sending data to the server, it is often best to use the HTTP POST method.</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To send AJAX requests using the POST method, specify the method, and the correct header.</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lastRenderedPageBreak/>
        <w:t>The data sent to the server must now be an argument to the .</w:t>
      </w:r>
      <w:proofErr w:type="gramStart"/>
      <w:r>
        <w:rPr>
          <w:rFonts w:ascii="Verdana" w:hAnsi="Verdana"/>
          <w:color w:val="000000"/>
          <w:sz w:val="19"/>
          <w:szCs w:val="19"/>
        </w:rPr>
        <w:t>send(</w:t>
      </w:r>
      <w:proofErr w:type="gramEnd"/>
      <w:r>
        <w:rPr>
          <w:rFonts w:ascii="Verdana" w:hAnsi="Verdana"/>
          <w:color w:val="000000"/>
          <w:sz w:val="19"/>
          <w:szCs w:val="19"/>
        </w:rPr>
        <w:t>) method:</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Example</w:t>
      </w:r>
    </w:p>
    <w:p w:rsidR="00D804A2" w:rsidRDefault="00D804A2" w:rsidP="00D804A2">
      <w:pPr>
        <w:shd w:val="clear" w:color="auto" w:fill="FFFFFF"/>
        <w:rPr>
          <w:rFonts w:ascii="Consolas" w:hAnsi="Consolas" w:cs="Times New Roman"/>
          <w:color w:val="000000"/>
          <w:sz w:val="20"/>
          <w:szCs w:val="20"/>
        </w:rPr>
      </w:pPr>
      <w:proofErr w:type="spellStart"/>
      <w:r>
        <w:rPr>
          <w:rFonts w:ascii="Consolas" w:hAnsi="Consolas"/>
          <w:color w:val="000000"/>
          <w:sz w:val="20"/>
          <w:szCs w:val="20"/>
        </w:rPr>
        <w:t>obj</w:t>
      </w:r>
      <w:proofErr w:type="spellEnd"/>
      <w:r>
        <w:rPr>
          <w:rFonts w:ascii="Consolas" w:hAnsi="Consolas"/>
          <w:color w:val="000000"/>
          <w:sz w:val="20"/>
          <w:szCs w:val="20"/>
        </w:rPr>
        <w:t xml:space="preserve"> = { </w:t>
      </w:r>
      <w:r>
        <w:rPr>
          <w:rFonts w:ascii="Consolas" w:hAnsi="Consolas"/>
          <w:color w:val="A52A2A"/>
          <w:sz w:val="20"/>
          <w:szCs w:val="20"/>
        </w:rPr>
        <w:t>"table"</w:t>
      </w:r>
      <w:r>
        <w:rPr>
          <w:rFonts w:ascii="Consolas" w:hAnsi="Consolas"/>
          <w:color w:val="000000"/>
          <w:sz w:val="20"/>
          <w:szCs w:val="20"/>
        </w:rPr>
        <w:t>:</w:t>
      </w:r>
      <w:r>
        <w:rPr>
          <w:rFonts w:ascii="Consolas" w:hAnsi="Consolas"/>
          <w:color w:val="A52A2A"/>
          <w:sz w:val="20"/>
          <w:szCs w:val="20"/>
        </w:rPr>
        <w:t>"customers"</w:t>
      </w:r>
      <w:r>
        <w:rPr>
          <w:rFonts w:ascii="Consolas" w:hAnsi="Consolas"/>
          <w:color w:val="000000"/>
          <w:sz w:val="20"/>
          <w:szCs w:val="20"/>
        </w:rPr>
        <w:t>, </w:t>
      </w:r>
      <w:r>
        <w:rPr>
          <w:rFonts w:ascii="Consolas" w:hAnsi="Consolas"/>
          <w:color w:val="A52A2A"/>
          <w:sz w:val="20"/>
          <w:szCs w:val="20"/>
        </w:rPr>
        <w:t>"limit"</w:t>
      </w:r>
      <w:r>
        <w:rPr>
          <w:rFonts w:ascii="Consolas" w:hAnsi="Consolas"/>
          <w:color w:val="000000"/>
          <w:sz w:val="20"/>
          <w:szCs w:val="20"/>
        </w:rPr>
        <w:t>:</w:t>
      </w:r>
      <w:r>
        <w:rPr>
          <w:rFonts w:ascii="Consolas" w:hAnsi="Consolas"/>
          <w:color w:val="FF0000"/>
          <w:sz w:val="20"/>
          <w:szCs w:val="20"/>
        </w:rPr>
        <w:t>10</w:t>
      </w:r>
      <w:r>
        <w:rPr>
          <w:rFonts w:ascii="Consolas" w:hAnsi="Consolas"/>
          <w:color w:val="000000"/>
          <w:sz w:val="20"/>
          <w:szCs w:val="20"/>
        </w:rPr>
        <w:t> };</w:t>
      </w:r>
      <w:r>
        <w:rPr>
          <w:rFonts w:ascii="Consolas" w:hAnsi="Consolas"/>
          <w:color w:val="000000"/>
          <w:sz w:val="20"/>
          <w:szCs w:val="20"/>
        </w:rPr>
        <w:br/>
      </w:r>
      <w:proofErr w:type="spellStart"/>
      <w:r>
        <w:rPr>
          <w:rFonts w:ascii="Consolas" w:hAnsi="Consolas"/>
          <w:color w:val="000000"/>
          <w:sz w:val="20"/>
          <w:szCs w:val="20"/>
        </w:rPr>
        <w:t>dbParam</w:t>
      </w:r>
      <w:proofErr w:type="spellEnd"/>
      <w:r>
        <w:rPr>
          <w:rFonts w:ascii="Consolas" w:hAnsi="Consolas"/>
          <w:color w:val="000000"/>
          <w:sz w:val="20"/>
          <w:szCs w:val="20"/>
        </w:rPr>
        <w:t xml:space="preserve"> = </w:t>
      </w:r>
      <w:proofErr w:type="spellStart"/>
      <w:r>
        <w:rPr>
          <w:rFonts w:ascii="Consolas" w:hAnsi="Consolas"/>
          <w:color w:val="000000"/>
          <w:sz w:val="20"/>
          <w:szCs w:val="20"/>
        </w:rPr>
        <w:t>JSON.stringify</w:t>
      </w:r>
      <w:proofErr w:type="spellEnd"/>
      <w:r>
        <w:rPr>
          <w:rFonts w:ascii="Consolas" w:hAnsi="Consolas"/>
          <w:color w:val="000000"/>
          <w:sz w:val="20"/>
          <w:szCs w:val="20"/>
        </w:rPr>
        <w:t>(</w:t>
      </w:r>
      <w:proofErr w:type="spellStart"/>
      <w:r>
        <w:rPr>
          <w:rFonts w:ascii="Consolas" w:hAnsi="Consolas"/>
          <w:color w:val="000000"/>
          <w:sz w:val="20"/>
          <w:szCs w:val="20"/>
        </w:rPr>
        <w:t>obj</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XMLHttpRequest</w:t>
      </w:r>
      <w:proofErr w:type="spellEnd"/>
      <w:r>
        <w:rPr>
          <w:rFonts w:ascii="Consolas" w:hAnsi="Consolas"/>
          <w:color w:val="000000"/>
          <w:sz w:val="20"/>
          <w:szCs w:val="20"/>
        </w:rPr>
        <w:t>();</w:t>
      </w:r>
      <w:r>
        <w:rPr>
          <w:rFonts w:ascii="Consolas" w:hAnsi="Consolas"/>
          <w:color w:val="000000"/>
          <w:sz w:val="20"/>
          <w:szCs w:val="20"/>
        </w:rPr>
        <w:br/>
      </w:r>
      <w:proofErr w:type="spellStart"/>
      <w:r>
        <w:rPr>
          <w:rFonts w:ascii="Consolas" w:hAnsi="Consolas"/>
          <w:color w:val="000000"/>
          <w:sz w:val="20"/>
          <w:szCs w:val="20"/>
        </w:rPr>
        <w:t>xmlhttp.onreadystatechange</w:t>
      </w:r>
      <w:proofErr w:type="spellEnd"/>
      <w:r>
        <w:rPr>
          <w:rFonts w:ascii="Consolas" w:hAnsi="Consolas"/>
          <w:color w:val="000000"/>
          <w:sz w:val="20"/>
          <w:szCs w:val="20"/>
        </w:rPr>
        <w:t> = </w:t>
      </w:r>
      <w:r>
        <w:rPr>
          <w:rFonts w:ascii="Consolas" w:hAnsi="Consolas"/>
          <w:color w:val="0000CD"/>
          <w:sz w:val="20"/>
          <w:szCs w:val="20"/>
        </w:rPr>
        <w:t>function</w:t>
      </w:r>
      <w:r>
        <w:rPr>
          <w:rFonts w:ascii="Consolas" w:hAnsi="Consolas"/>
          <w:color w:val="000000"/>
          <w:sz w:val="20"/>
          <w:szCs w:val="20"/>
        </w:rPr>
        <w:t>() {</w:t>
      </w:r>
      <w:r>
        <w:rPr>
          <w:rFonts w:ascii="Consolas" w:hAnsi="Consolas"/>
          <w:color w:val="000000"/>
          <w:sz w:val="20"/>
          <w:szCs w:val="20"/>
        </w:rPr>
        <w:br/>
        <w:t>    </w:t>
      </w:r>
      <w:r>
        <w:rPr>
          <w:rFonts w:ascii="Consolas" w:hAnsi="Consolas"/>
          <w:color w:val="0000CD"/>
          <w:sz w:val="20"/>
          <w:szCs w:val="20"/>
        </w:rPr>
        <w:t>if</w:t>
      </w:r>
      <w:r>
        <w:rPr>
          <w:rFonts w:ascii="Consolas" w:hAnsi="Consolas"/>
          <w:color w:val="000000"/>
          <w:sz w:val="20"/>
          <w:szCs w:val="20"/>
        </w:rPr>
        <w:t> (</w:t>
      </w:r>
      <w:proofErr w:type="spellStart"/>
      <w:r>
        <w:rPr>
          <w:rFonts w:ascii="Consolas" w:hAnsi="Consolas"/>
          <w:color w:val="0000CD"/>
          <w:sz w:val="20"/>
          <w:szCs w:val="20"/>
        </w:rPr>
        <w:t>this</w:t>
      </w:r>
      <w:r>
        <w:rPr>
          <w:rFonts w:ascii="Consolas" w:hAnsi="Consolas"/>
          <w:color w:val="000000"/>
          <w:sz w:val="20"/>
          <w:szCs w:val="20"/>
        </w:rPr>
        <w:t>.readyState</w:t>
      </w:r>
      <w:proofErr w:type="spellEnd"/>
      <w:r>
        <w:rPr>
          <w:rFonts w:ascii="Consolas" w:hAnsi="Consolas"/>
          <w:color w:val="000000"/>
          <w:sz w:val="20"/>
          <w:szCs w:val="20"/>
        </w:rPr>
        <w:t> == </w:t>
      </w:r>
      <w:r>
        <w:rPr>
          <w:rFonts w:ascii="Consolas" w:hAnsi="Consolas"/>
          <w:color w:val="FF0000"/>
          <w:sz w:val="20"/>
          <w:szCs w:val="20"/>
        </w:rPr>
        <w:t>4</w:t>
      </w:r>
      <w:r>
        <w:rPr>
          <w:rFonts w:ascii="Consolas" w:hAnsi="Consolas"/>
          <w:color w:val="000000"/>
          <w:sz w:val="20"/>
          <w:szCs w:val="20"/>
        </w:rPr>
        <w:t> &amp;&amp; </w:t>
      </w:r>
      <w:proofErr w:type="spellStart"/>
      <w:r>
        <w:rPr>
          <w:rFonts w:ascii="Consolas" w:hAnsi="Consolas"/>
          <w:color w:val="0000CD"/>
          <w:sz w:val="20"/>
          <w:szCs w:val="20"/>
        </w:rPr>
        <w:t>this</w:t>
      </w:r>
      <w:r>
        <w:rPr>
          <w:rFonts w:ascii="Consolas" w:hAnsi="Consolas"/>
          <w:color w:val="000000"/>
          <w:sz w:val="20"/>
          <w:szCs w:val="20"/>
        </w:rPr>
        <w:t>.status</w:t>
      </w:r>
      <w:proofErr w:type="spellEnd"/>
      <w:r>
        <w:rPr>
          <w:rFonts w:ascii="Consolas" w:hAnsi="Consolas"/>
          <w:color w:val="000000"/>
          <w:sz w:val="20"/>
          <w:szCs w:val="20"/>
        </w:rPr>
        <w:t> == </w:t>
      </w:r>
      <w:r>
        <w:rPr>
          <w:rFonts w:ascii="Consolas" w:hAnsi="Consolas"/>
          <w:color w:val="FF0000"/>
          <w:sz w:val="20"/>
          <w:szCs w:val="20"/>
        </w:rPr>
        <w:t>200</w:t>
      </w:r>
      <w:r>
        <w:rPr>
          <w:rFonts w:ascii="Consolas" w:hAnsi="Consolas"/>
          <w:color w:val="000000"/>
          <w:sz w:val="20"/>
          <w:szCs w:val="20"/>
        </w:rPr>
        <w:t>) {</w:t>
      </w:r>
      <w:r>
        <w:rPr>
          <w:rFonts w:ascii="Consolas" w:hAnsi="Consolas"/>
          <w:color w:val="000000"/>
          <w:sz w:val="20"/>
          <w:szCs w:val="20"/>
        </w:rPr>
        <w:br/>
        <w:t>        </w:t>
      </w:r>
      <w:proofErr w:type="spellStart"/>
      <w:r>
        <w:rPr>
          <w:rFonts w:ascii="Consolas" w:hAnsi="Consolas"/>
          <w:color w:val="000000"/>
          <w:sz w:val="20"/>
          <w:szCs w:val="20"/>
        </w:rPr>
        <w:t>myObj</w:t>
      </w:r>
      <w:proofErr w:type="spellEnd"/>
      <w:r>
        <w:rPr>
          <w:rFonts w:ascii="Consolas" w:hAnsi="Consolas"/>
          <w:color w:val="000000"/>
          <w:sz w:val="20"/>
          <w:szCs w:val="20"/>
        </w:rPr>
        <w:t xml:space="preserve"> = </w:t>
      </w:r>
      <w:proofErr w:type="spellStart"/>
      <w:r>
        <w:rPr>
          <w:rFonts w:ascii="Consolas" w:hAnsi="Consolas"/>
          <w:color w:val="000000"/>
          <w:sz w:val="20"/>
          <w:szCs w:val="20"/>
        </w:rPr>
        <w:t>JSON.parse</w:t>
      </w:r>
      <w:proofErr w:type="spellEnd"/>
      <w:r>
        <w:rPr>
          <w:rFonts w:ascii="Consolas" w:hAnsi="Consolas"/>
          <w:color w:val="000000"/>
          <w:sz w:val="20"/>
          <w:szCs w:val="20"/>
        </w:rPr>
        <w:t>(</w:t>
      </w:r>
      <w:proofErr w:type="spellStart"/>
      <w:r>
        <w:rPr>
          <w:rFonts w:ascii="Consolas" w:hAnsi="Consolas"/>
          <w:color w:val="0000CD"/>
          <w:sz w:val="20"/>
          <w:szCs w:val="20"/>
        </w:rPr>
        <w:t>this</w:t>
      </w:r>
      <w:r>
        <w:rPr>
          <w:rFonts w:ascii="Consolas" w:hAnsi="Consolas"/>
          <w:color w:val="000000"/>
          <w:sz w:val="20"/>
          <w:szCs w:val="20"/>
        </w:rPr>
        <w:t>.responseText</w:t>
      </w:r>
      <w:proofErr w:type="spellEnd"/>
      <w:r>
        <w:rPr>
          <w:rFonts w:ascii="Consolas" w:hAnsi="Consolas"/>
          <w:color w:val="000000"/>
          <w:sz w:val="20"/>
          <w:szCs w:val="20"/>
        </w:rPr>
        <w:t>);</w:t>
      </w:r>
      <w:r>
        <w:rPr>
          <w:rFonts w:ascii="Consolas" w:hAnsi="Consolas"/>
          <w:color w:val="000000"/>
          <w:sz w:val="20"/>
          <w:szCs w:val="20"/>
        </w:rPr>
        <w:br/>
        <w:t>        </w:t>
      </w:r>
      <w:r>
        <w:rPr>
          <w:rFonts w:ascii="Consolas" w:hAnsi="Consolas"/>
          <w:color w:val="0000CD"/>
          <w:sz w:val="20"/>
          <w:szCs w:val="20"/>
        </w:rPr>
        <w:t>for</w:t>
      </w:r>
      <w:r>
        <w:rPr>
          <w:rFonts w:ascii="Consolas" w:hAnsi="Consolas"/>
          <w:color w:val="000000"/>
          <w:sz w:val="20"/>
          <w:szCs w:val="20"/>
        </w:rPr>
        <w:t> (x </w:t>
      </w:r>
      <w:r>
        <w:rPr>
          <w:rFonts w:ascii="Consolas" w:hAnsi="Consolas"/>
          <w:color w:val="0000CD"/>
          <w:sz w:val="20"/>
          <w:szCs w:val="20"/>
        </w:rPr>
        <w:t>in</w:t>
      </w:r>
      <w:r>
        <w:rPr>
          <w:rFonts w:ascii="Consolas" w:hAnsi="Consolas"/>
          <w:color w:val="000000"/>
          <w:sz w:val="20"/>
          <w:szCs w:val="20"/>
        </w:rPr>
        <w:t> </w:t>
      </w:r>
      <w:proofErr w:type="spellStart"/>
      <w:r>
        <w:rPr>
          <w:rFonts w:ascii="Consolas" w:hAnsi="Consolas"/>
          <w:color w:val="000000"/>
          <w:sz w:val="20"/>
          <w:szCs w:val="20"/>
        </w:rPr>
        <w:t>myObj</w:t>
      </w:r>
      <w:proofErr w:type="spellEnd"/>
      <w:r>
        <w:rPr>
          <w:rFonts w:ascii="Consolas" w:hAnsi="Consolas"/>
          <w:color w:val="000000"/>
          <w:sz w:val="20"/>
          <w:szCs w:val="20"/>
        </w:rPr>
        <w:t>) {</w:t>
      </w:r>
      <w:r>
        <w:rPr>
          <w:rFonts w:ascii="Consolas" w:hAnsi="Consolas"/>
          <w:color w:val="000000"/>
          <w:sz w:val="20"/>
          <w:szCs w:val="20"/>
        </w:rPr>
        <w:br/>
        <w:t xml:space="preserve">            txt += </w:t>
      </w:r>
      <w:proofErr w:type="spellStart"/>
      <w:r>
        <w:rPr>
          <w:rFonts w:ascii="Consolas" w:hAnsi="Consolas"/>
          <w:color w:val="000000"/>
          <w:sz w:val="20"/>
          <w:szCs w:val="20"/>
        </w:rPr>
        <w:t>myObj</w:t>
      </w:r>
      <w:proofErr w:type="spellEnd"/>
      <w:r>
        <w:rPr>
          <w:rFonts w:ascii="Consolas" w:hAnsi="Consolas"/>
          <w:color w:val="000000"/>
          <w:sz w:val="20"/>
          <w:szCs w:val="20"/>
        </w:rPr>
        <w:t>[x].name + </w:t>
      </w:r>
      <w:r>
        <w:rPr>
          <w:rFonts w:ascii="Consolas" w:hAnsi="Consolas"/>
          <w:color w:val="A52A2A"/>
          <w:sz w:val="20"/>
          <w:szCs w:val="20"/>
        </w:rPr>
        <w:t>"&lt;</w:t>
      </w:r>
      <w:proofErr w:type="spellStart"/>
      <w:r>
        <w:rPr>
          <w:rFonts w:ascii="Consolas" w:hAnsi="Consolas"/>
          <w:color w:val="A52A2A"/>
          <w:sz w:val="20"/>
          <w:szCs w:val="20"/>
        </w:rPr>
        <w:t>br</w:t>
      </w:r>
      <w:proofErr w:type="spellEnd"/>
      <w:r>
        <w:rPr>
          <w:rFonts w:ascii="Consolas" w:hAnsi="Consolas"/>
          <w:color w:val="A52A2A"/>
          <w:sz w:val="20"/>
          <w:szCs w:val="20"/>
        </w:rPr>
        <w:t>&gt;"</w:t>
      </w:r>
      <w:r>
        <w:rPr>
          <w:rFonts w:ascii="Consolas" w:hAnsi="Consolas"/>
          <w:color w:val="000000"/>
          <w:sz w:val="20"/>
          <w:szCs w:val="20"/>
        </w:rPr>
        <w:t>;</w:t>
      </w:r>
      <w:r>
        <w:rPr>
          <w:rFonts w:ascii="Consolas" w:hAnsi="Consolas"/>
          <w:color w:val="000000"/>
          <w:sz w:val="20"/>
          <w:szCs w:val="20"/>
        </w:rPr>
        <w:br/>
        <w:t>        }</w:t>
      </w:r>
      <w:r>
        <w:rPr>
          <w:rFonts w:ascii="Consolas" w:hAnsi="Consolas"/>
          <w:color w:val="000000"/>
          <w:sz w:val="20"/>
          <w:szCs w:val="20"/>
        </w:rPr>
        <w:br/>
        <w:t>        </w:t>
      </w:r>
      <w:proofErr w:type="spellStart"/>
      <w:r>
        <w:rPr>
          <w:rFonts w:ascii="Consolas" w:hAnsi="Consolas"/>
          <w:color w:val="000000"/>
          <w:sz w:val="20"/>
          <w:szCs w:val="20"/>
        </w:rPr>
        <w:t>document.getElementById</w:t>
      </w:r>
      <w:proofErr w:type="spellEnd"/>
      <w:r>
        <w:rPr>
          <w:rFonts w:ascii="Consolas" w:hAnsi="Consolas"/>
          <w:color w:val="000000"/>
          <w:sz w:val="20"/>
          <w:szCs w:val="20"/>
        </w:rPr>
        <w:t>(</w:t>
      </w:r>
      <w:r>
        <w:rPr>
          <w:rFonts w:ascii="Consolas" w:hAnsi="Consolas"/>
          <w:color w:val="A52A2A"/>
          <w:sz w:val="20"/>
          <w:szCs w:val="20"/>
        </w:rPr>
        <w:t>"demo"</w:t>
      </w:r>
      <w:r>
        <w:rPr>
          <w:rFonts w:ascii="Consolas" w:hAnsi="Consolas"/>
          <w:color w:val="000000"/>
          <w:sz w:val="20"/>
          <w:szCs w:val="20"/>
        </w:rPr>
        <w:t>).</w:t>
      </w:r>
      <w:proofErr w:type="spellStart"/>
      <w:r>
        <w:rPr>
          <w:rFonts w:ascii="Consolas" w:hAnsi="Consolas"/>
          <w:color w:val="000000"/>
          <w:sz w:val="20"/>
          <w:szCs w:val="20"/>
        </w:rPr>
        <w:t>innerHTML</w:t>
      </w:r>
      <w:proofErr w:type="spellEnd"/>
      <w:r>
        <w:rPr>
          <w:rFonts w:ascii="Consolas" w:hAnsi="Consolas"/>
          <w:color w:val="000000"/>
          <w:sz w:val="20"/>
          <w:szCs w:val="20"/>
        </w:rPr>
        <w:t> = txt;</w:t>
      </w:r>
      <w:r>
        <w:rPr>
          <w:rFonts w:ascii="Consolas" w:hAnsi="Consolas"/>
          <w:color w:val="000000"/>
          <w:sz w:val="20"/>
          <w:szCs w:val="20"/>
        </w:rPr>
        <w:br/>
        <w:t>    }</w:t>
      </w:r>
      <w:r>
        <w:rPr>
          <w:rFonts w:ascii="Consolas" w:hAnsi="Consolas"/>
          <w:color w:val="000000"/>
          <w:sz w:val="20"/>
          <w:szCs w:val="20"/>
        </w:rPr>
        <w:br/>
        <w:t>};</w:t>
      </w:r>
      <w:r>
        <w:rPr>
          <w:rFonts w:ascii="Consolas" w:hAnsi="Consolas"/>
          <w:color w:val="000000"/>
          <w:sz w:val="20"/>
          <w:szCs w:val="20"/>
        </w:rPr>
        <w:br/>
      </w:r>
      <w:proofErr w:type="spellStart"/>
      <w:r>
        <w:rPr>
          <w:rStyle w:val="Strong"/>
          <w:rFonts w:ascii="Consolas" w:hAnsi="Consolas"/>
          <w:color w:val="000000"/>
          <w:sz w:val="20"/>
          <w:szCs w:val="20"/>
        </w:rPr>
        <w:t>xmlhttp.open</w:t>
      </w:r>
      <w:proofErr w:type="spellEnd"/>
      <w:r>
        <w:rPr>
          <w:rStyle w:val="Strong"/>
          <w:rFonts w:ascii="Consolas" w:hAnsi="Consolas"/>
          <w:color w:val="000000"/>
          <w:sz w:val="20"/>
          <w:szCs w:val="20"/>
        </w:rPr>
        <w:t>(</w:t>
      </w:r>
      <w:r>
        <w:rPr>
          <w:rStyle w:val="Strong"/>
          <w:rFonts w:ascii="Consolas" w:hAnsi="Consolas"/>
          <w:color w:val="A52A2A"/>
          <w:sz w:val="20"/>
          <w:szCs w:val="20"/>
        </w:rPr>
        <w:t>"POST"</w:t>
      </w:r>
      <w:r>
        <w:rPr>
          <w:rStyle w:val="Strong"/>
          <w:rFonts w:ascii="Consolas" w:hAnsi="Consolas"/>
          <w:color w:val="000000"/>
          <w:sz w:val="20"/>
          <w:szCs w:val="20"/>
        </w:rPr>
        <w:t>, </w:t>
      </w:r>
      <w:r>
        <w:rPr>
          <w:rStyle w:val="Strong"/>
          <w:rFonts w:ascii="Consolas" w:hAnsi="Consolas"/>
          <w:color w:val="A52A2A"/>
          <w:sz w:val="20"/>
          <w:szCs w:val="20"/>
        </w:rPr>
        <w:t>"json_demo_db_post.php"</w:t>
      </w:r>
      <w:r>
        <w:rPr>
          <w:rStyle w:val="Strong"/>
          <w:rFonts w:ascii="Consolas" w:hAnsi="Consolas"/>
          <w:color w:val="000000"/>
          <w:sz w:val="20"/>
          <w:szCs w:val="20"/>
        </w:rPr>
        <w:t>, </w:t>
      </w:r>
      <w:r>
        <w:rPr>
          <w:rStyle w:val="Strong"/>
          <w:rFonts w:ascii="Consolas" w:hAnsi="Consolas"/>
          <w:color w:val="0000CD"/>
          <w:sz w:val="20"/>
          <w:szCs w:val="20"/>
        </w:rPr>
        <w:t>true</w:t>
      </w:r>
      <w:r>
        <w:rPr>
          <w:rStyle w:val="Strong"/>
          <w:rFonts w:ascii="Consolas" w:hAnsi="Consolas"/>
          <w:color w:val="000000"/>
          <w:sz w:val="20"/>
          <w:szCs w:val="20"/>
        </w:rPr>
        <w:t>);</w:t>
      </w:r>
      <w:r>
        <w:rPr>
          <w:rFonts w:ascii="Consolas" w:hAnsi="Consolas"/>
          <w:b/>
          <w:bCs/>
          <w:color w:val="000000"/>
          <w:sz w:val="20"/>
          <w:szCs w:val="20"/>
        </w:rPr>
        <w:br/>
      </w:r>
      <w:r>
        <w:rPr>
          <w:rStyle w:val="Strong"/>
          <w:rFonts w:ascii="Consolas" w:hAnsi="Consolas"/>
          <w:color w:val="000000"/>
          <w:sz w:val="20"/>
          <w:szCs w:val="20"/>
        </w:rPr>
        <w:t>xmlhttp.setRequestHeader(</w:t>
      </w:r>
      <w:r>
        <w:rPr>
          <w:rStyle w:val="Strong"/>
          <w:rFonts w:ascii="Consolas" w:hAnsi="Consolas"/>
          <w:color w:val="A52A2A"/>
          <w:sz w:val="20"/>
          <w:szCs w:val="20"/>
        </w:rPr>
        <w:t>"Content-type"</w:t>
      </w:r>
      <w:r>
        <w:rPr>
          <w:rStyle w:val="Strong"/>
          <w:rFonts w:ascii="Consolas" w:hAnsi="Consolas"/>
          <w:color w:val="000000"/>
          <w:sz w:val="20"/>
          <w:szCs w:val="20"/>
        </w:rPr>
        <w:t>, </w:t>
      </w:r>
      <w:r>
        <w:rPr>
          <w:rStyle w:val="Strong"/>
          <w:rFonts w:ascii="Consolas" w:hAnsi="Consolas"/>
          <w:color w:val="A52A2A"/>
          <w:sz w:val="20"/>
          <w:szCs w:val="20"/>
        </w:rPr>
        <w:t>"application/x-www-form-urlencoded"</w:t>
      </w:r>
      <w:r>
        <w:rPr>
          <w:rStyle w:val="Strong"/>
          <w:rFonts w:ascii="Consolas" w:hAnsi="Consolas"/>
          <w:color w:val="000000"/>
          <w:sz w:val="20"/>
          <w:szCs w:val="20"/>
        </w:rPr>
        <w:t>);</w:t>
      </w:r>
      <w:r>
        <w:rPr>
          <w:rFonts w:ascii="Consolas" w:hAnsi="Consolas"/>
          <w:b/>
          <w:bCs/>
          <w:color w:val="000000"/>
          <w:sz w:val="20"/>
          <w:szCs w:val="20"/>
        </w:rPr>
        <w:br/>
      </w:r>
      <w:proofErr w:type="spellStart"/>
      <w:r>
        <w:rPr>
          <w:rStyle w:val="Strong"/>
          <w:rFonts w:ascii="Consolas" w:hAnsi="Consolas"/>
          <w:color w:val="000000"/>
          <w:sz w:val="20"/>
          <w:szCs w:val="20"/>
        </w:rPr>
        <w:t>xmlhttp.send</w:t>
      </w:r>
      <w:proofErr w:type="spellEnd"/>
      <w:r>
        <w:rPr>
          <w:rStyle w:val="Strong"/>
          <w:rFonts w:ascii="Consolas" w:hAnsi="Consolas"/>
          <w:color w:val="000000"/>
          <w:sz w:val="20"/>
          <w:szCs w:val="20"/>
        </w:rPr>
        <w:t>(</w:t>
      </w:r>
      <w:r>
        <w:rPr>
          <w:rStyle w:val="Strong"/>
          <w:rFonts w:ascii="Consolas" w:hAnsi="Consolas"/>
          <w:color w:val="A52A2A"/>
          <w:sz w:val="20"/>
          <w:szCs w:val="20"/>
        </w:rPr>
        <w:t>"x="</w:t>
      </w:r>
      <w:r>
        <w:rPr>
          <w:rStyle w:val="Strong"/>
          <w:rFonts w:ascii="Consolas" w:hAnsi="Consolas"/>
          <w:color w:val="000000"/>
          <w:sz w:val="20"/>
          <w:szCs w:val="20"/>
        </w:rPr>
        <w:t xml:space="preserve"> + </w:t>
      </w:r>
      <w:proofErr w:type="spellStart"/>
      <w:r>
        <w:rPr>
          <w:rStyle w:val="Strong"/>
          <w:rFonts w:ascii="Consolas" w:hAnsi="Consolas"/>
          <w:color w:val="000000"/>
          <w:sz w:val="20"/>
          <w:szCs w:val="20"/>
        </w:rPr>
        <w:t>dbParam</w:t>
      </w:r>
      <w:proofErr w:type="spellEnd"/>
      <w:r>
        <w:rPr>
          <w:rStyle w:val="Strong"/>
          <w:rFonts w:ascii="Consolas" w:hAnsi="Consolas"/>
          <w:color w:val="000000"/>
          <w:sz w:val="20"/>
          <w:szCs w:val="20"/>
        </w:rPr>
        <w:t>);</w:t>
      </w:r>
    </w:p>
    <w:p w:rsidR="00D804A2" w:rsidRDefault="00D804A2" w:rsidP="00D804A2">
      <w:pPr>
        <w:pStyle w:val="NormalWeb"/>
        <w:shd w:val="clear" w:color="auto" w:fill="FFFFFF"/>
        <w:rPr>
          <w:rFonts w:ascii="Verdana" w:hAnsi="Verdana"/>
          <w:color w:val="000000"/>
          <w:sz w:val="19"/>
          <w:szCs w:val="19"/>
        </w:rPr>
      </w:pPr>
      <w:r>
        <w:rPr>
          <w:rFonts w:ascii="Verdana" w:hAnsi="Verdana"/>
          <w:color w:val="000000"/>
          <w:sz w:val="19"/>
          <w:szCs w:val="19"/>
        </w:rPr>
        <w:t>The only difference in the PHP file is the method for getting the transferred data.</w:t>
      </w:r>
    </w:p>
    <w:p w:rsidR="00D804A2" w:rsidRDefault="00D804A2" w:rsidP="00D804A2">
      <w:pPr>
        <w:pStyle w:val="Heading3"/>
        <w:shd w:val="clear" w:color="auto" w:fill="F1F1F1"/>
        <w:spacing w:before="125" w:beforeAutospacing="0" w:after="125" w:afterAutospacing="0"/>
        <w:rPr>
          <w:rFonts w:ascii="Segoe UI" w:hAnsi="Segoe UI" w:cs="Segoe UI"/>
          <w:b w:val="0"/>
          <w:bCs w:val="0"/>
          <w:color w:val="000000"/>
          <w:sz w:val="30"/>
          <w:szCs w:val="30"/>
        </w:rPr>
      </w:pPr>
      <w:r>
        <w:rPr>
          <w:rFonts w:ascii="Segoe UI" w:hAnsi="Segoe UI" w:cs="Segoe UI"/>
          <w:b w:val="0"/>
          <w:bCs w:val="0"/>
          <w:color w:val="000000"/>
          <w:sz w:val="30"/>
          <w:szCs w:val="30"/>
        </w:rPr>
        <w:t>PHP file</w:t>
      </w:r>
    </w:p>
    <w:p w:rsidR="00D804A2" w:rsidRDefault="00D804A2" w:rsidP="00D804A2">
      <w:pPr>
        <w:pStyle w:val="NormalWeb"/>
        <w:shd w:val="clear" w:color="auto" w:fill="F1F1F1"/>
        <w:rPr>
          <w:rFonts w:ascii="Verdana" w:hAnsi="Verdana"/>
          <w:color w:val="000000"/>
          <w:sz w:val="19"/>
          <w:szCs w:val="19"/>
        </w:rPr>
      </w:pPr>
      <w:r>
        <w:rPr>
          <w:rFonts w:ascii="Verdana" w:hAnsi="Verdana"/>
          <w:color w:val="000000"/>
          <w:sz w:val="19"/>
          <w:szCs w:val="19"/>
        </w:rPr>
        <w:t>Use $_POST instead of $_GET:</w:t>
      </w:r>
    </w:p>
    <w:p w:rsidR="00D804A2" w:rsidRDefault="00D804A2" w:rsidP="00D804A2">
      <w:pPr>
        <w:shd w:val="clear" w:color="auto" w:fill="FFFFFF"/>
        <w:rPr>
          <w:rFonts w:ascii="Consolas" w:hAnsi="Consolas"/>
          <w:color w:val="000000"/>
          <w:sz w:val="20"/>
          <w:szCs w:val="20"/>
        </w:rPr>
      </w:pPr>
      <w:r>
        <w:rPr>
          <w:rFonts w:ascii="Consolas" w:hAnsi="Consolas"/>
          <w:color w:val="FF0000"/>
          <w:sz w:val="20"/>
          <w:szCs w:val="20"/>
        </w:rPr>
        <w:t>&lt;?</w:t>
      </w:r>
      <w:proofErr w:type="spellStart"/>
      <w:r>
        <w:rPr>
          <w:rFonts w:ascii="Consolas" w:hAnsi="Consolas"/>
          <w:color w:val="FF0000"/>
          <w:sz w:val="20"/>
          <w:szCs w:val="20"/>
        </w:rPr>
        <w:t>php</w:t>
      </w:r>
      <w:proofErr w:type="spellEnd"/>
      <w:r>
        <w:rPr>
          <w:rFonts w:ascii="Consolas" w:hAnsi="Consolas"/>
          <w:color w:val="000000"/>
          <w:sz w:val="20"/>
          <w:szCs w:val="20"/>
        </w:rPr>
        <w:br/>
        <w:t>header(</w:t>
      </w:r>
      <w:r>
        <w:rPr>
          <w:rFonts w:ascii="Consolas" w:hAnsi="Consolas"/>
          <w:color w:val="A52A2A"/>
          <w:sz w:val="20"/>
          <w:szCs w:val="20"/>
        </w:rPr>
        <w:t>"Content-Type: application/</w:t>
      </w:r>
      <w:proofErr w:type="spellStart"/>
      <w:r>
        <w:rPr>
          <w:rFonts w:ascii="Consolas" w:hAnsi="Consolas"/>
          <w:color w:val="A52A2A"/>
          <w:sz w:val="20"/>
          <w:szCs w:val="20"/>
        </w:rPr>
        <w:t>json</w:t>
      </w:r>
      <w:proofErr w:type="spellEnd"/>
      <w:r>
        <w:rPr>
          <w:rFonts w:ascii="Consolas" w:hAnsi="Consolas"/>
          <w:color w:val="A52A2A"/>
          <w:sz w:val="20"/>
          <w:szCs w:val="20"/>
        </w:rPr>
        <w:t xml:space="preserve">; </w:t>
      </w:r>
      <w:proofErr w:type="spellStart"/>
      <w:r>
        <w:rPr>
          <w:rFonts w:ascii="Consolas" w:hAnsi="Consolas"/>
          <w:color w:val="A52A2A"/>
          <w:sz w:val="20"/>
          <w:szCs w:val="20"/>
        </w:rPr>
        <w:t>charset</w:t>
      </w:r>
      <w:proofErr w:type="spellEnd"/>
      <w:r>
        <w:rPr>
          <w:rFonts w:ascii="Consolas" w:hAnsi="Consolas"/>
          <w:color w:val="A52A2A"/>
          <w:sz w:val="20"/>
          <w:szCs w:val="20"/>
        </w:rPr>
        <w:t>=UTF-8"</w:t>
      </w:r>
      <w:r>
        <w:rPr>
          <w:rFonts w:ascii="Consolas" w:hAnsi="Consolas"/>
          <w:color w:val="000000"/>
          <w:sz w:val="20"/>
          <w:szCs w:val="20"/>
        </w:rPr>
        <w:t>);</w:t>
      </w:r>
      <w:r>
        <w:rPr>
          <w:rFonts w:ascii="Consolas" w:hAnsi="Consolas"/>
          <w:color w:val="000000"/>
          <w:sz w:val="20"/>
          <w:szCs w:val="20"/>
        </w:rPr>
        <w:br/>
      </w:r>
      <w:r>
        <w:rPr>
          <w:rStyle w:val="Strong"/>
          <w:rFonts w:ascii="Consolas" w:hAnsi="Consolas"/>
          <w:color w:val="000000"/>
          <w:sz w:val="20"/>
          <w:szCs w:val="20"/>
        </w:rPr>
        <w:t>$</w:t>
      </w:r>
      <w:proofErr w:type="spellStart"/>
      <w:r>
        <w:rPr>
          <w:rStyle w:val="Strong"/>
          <w:rFonts w:ascii="Consolas" w:hAnsi="Consolas"/>
          <w:color w:val="000000"/>
          <w:sz w:val="20"/>
          <w:szCs w:val="20"/>
        </w:rPr>
        <w:t>obj</w:t>
      </w:r>
      <w:proofErr w:type="spellEnd"/>
      <w:r>
        <w:rPr>
          <w:rStyle w:val="Strong"/>
          <w:rFonts w:ascii="Consolas" w:hAnsi="Consolas"/>
          <w:color w:val="000000"/>
          <w:sz w:val="20"/>
          <w:szCs w:val="20"/>
        </w:rPr>
        <w:t xml:space="preserve"> = </w:t>
      </w:r>
      <w:proofErr w:type="spellStart"/>
      <w:r>
        <w:rPr>
          <w:rStyle w:val="Strong"/>
          <w:rFonts w:ascii="Consolas" w:hAnsi="Consolas"/>
          <w:color w:val="000000"/>
          <w:sz w:val="20"/>
          <w:szCs w:val="20"/>
        </w:rPr>
        <w:t>json_decode</w:t>
      </w:r>
      <w:proofErr w:type="spellEnd"/>
      <w:r>
        <w:rPr>
          <w:rStyle w:val="Strong"/>
          <w:rFonts w:ascii="Consolas" w:hAnsi="Consolas"/>
          <w:color w:val="000000"/>
          <w:sz w:val="20"/>
          <w:szCs w:val="20"/>
        </w:rPr>
        <w:t>(</w:t>
      </w:r>
      <w:r>
        <w:rPr>
          <w:rStyle w:val="Strong"/>
          <w:rFonts w:ascii="Consolas" w:hAnsi="Consolas"/>
          <w:color w:val="DAA520"/>
          <w:sz w:val="20"/>
          <w:szCs w:val="20"/>
        </w:rPr>
        <w:t>$_POST</w:t>
      </w:r>
      <w:r>
        <w:rPr>
          <w:rStyle w:val="Strong"/>
          <w:rFonts w:ascii="Consolas" w:hAnsi="Consolas"/>
          <w:color w:val="000000"/>
          <w:sz w:val="20"/>
          <w:szCs w:val="20"/>
        </w:rPr>
        <w:t>[</w:t>
      </w:r>
      <w:r>
        <w:rPr>
          <w:rStyle w:val="Strong"/>
          <w:rFonts w:ascii="Consolas" w:hAnsi="Consolas"/>
          <w:color w:val="A52A2A"/>
          <w:sz w:val="20"/>
          <w:szCs w:val="20"/>
        </w:rPr>
        <w:t>"x"</w:t>
      </w:r>
      <w:r>
        <w:rPr>
          <w:rStyle w:val="Strong"/>
          <w:rFonts w:ascii="Consolas" w:hAnsi="Consolas"/>
          <w:color w:val="000000"/>
          <w:sz w:val="20"/>
          <w:szCs w:val="20"/>
        </w:rPr>
        <w:t>], false);</w:t>
      </w:r>
      <w:r>
        <w:rPr>
          <w:rFonts w:ascii="Consolas" w:hAnsi="Consolas"/>
          <w:b/>
          <w:bCs/>
          <w:color w:val="000000"/>
          <w:sz w:val="20"/>
          <w:szCs w:val="20"/>
        </w:rPr>
        <w:br/>
      </w:r>
      <w:r>
        <w:rPr>
          <w:rFonts w:ascii="Consolas" w:hAnsi="Consolas"/>
          <w:color w:val="000000"/>
          <w:sz w:val="20"/>
          <w:szCs w:val="20"/>
        </w:rPr>
        <w:br/>
        <w:t>$</w:t>
      </w:r>
      <w:proofErr w:type="spellStart"/>
      <w:r>
        <w:rPr>
          <w:rFonts w:ascii="Consolas" w:hAnsi="Consolas"/>
          <w:color w:val="000000"/>
          <w:sz w:val="20"/>
          <w:szCs w:val="20"/>
        </w:rPr>
        <w:t>conn</w:t>
      </w:r>
      <w:proofErr w:type="spellEnd"/>
      <w:r>
        <w:rPr>
          <w:rFonts w:ascii="Consolas" w:hAnsi="Consolas"/>
          <w:color w:val="000000"/>
          <w:sz w:val="20"/>
          <w:szCs w:val="20"/>
        </w:rPr>
        <w:t xml:space="preserve"> = </w:t>
      </w:r>
      <w:r>
        <w:rPr>
          <w:rFonts w:ascii="Consolas" w:hAnsi="Consolas"/>
          <w:color w:val="0000CD"/>
          <w:sz w:val="20"/>
          <w:szCs w:val="20"/>
        </w:rPr>
        <w:t>new</w:t>
      </w:r>
      <w:r>
        <w:rPr>
          <w:rFonts w:ascii="Consolas" w:hAnsi="Consolas"/>
          <w:color w:val="000000"/>
          <w:sz w:val="20"/>
          <w:szCs w:val="20"/>
        </w:rPr>
        <w:t> </w:t>
      </w:r>
      <w:proofErr w:type="spellStart"/>
      <w:r>
        <w:rPr>
          <w:rFonts w:ascii="Consolas" w:hAnsi="Consolas"/>
          <w:color w:val="000000"/>
          <w:sz w:val="20"/>
          <w:szCs w:val="20"/>
        </w:rPr>
        <w:t>mysqli</w:t>
      </w:r>
      <w:proofErr w:type="spellEnd"/>
      <w:r>
        <w:rPr>
          <w:rFonts w:ascii="Consolas" w:hAnsi="Consolas"/>
          <w:color w:val="000000"/>
          <w:sz w:val="20"/>
          <w:szCs w:val="20"/>
        </w:rPr>
        <w:t>(</w:t>
      </w:r>
      <w:r>
        <w:rPr>
          <w:rFonts w:ascii="Consolas" w:hAnsi="Consolas"/>
          <w:color w:val="A52A2A"/>
          <w:sz w:val="20"/>
          <w:szCs w:val="20"/>
        </w:rPr>
        <w:t>"</w:t>
      </w:r>
      <w:proofErr w:type="spellStart"/>
      <w:r>
        <w:rPr>
          <w:rFonts w:ascii="Consolas" w:hAnsi="Consolas"/>
          <w:color w:val="A52A2A"/>
          <w:sz w:val="20"/>
          <w:szCs w:val="20"/>
        </w:rPr>
        <w:t>myServer</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myUser</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myPassword</w:t>
      </w:r>
      <w:proofErr w:type="spellEnd"/>
      <w:r>
        <w:rPr>
          <w:rFonts w:ascii="Consolas" w:hAnsi="Consolas"/>
          <w:color w:val="A52A2A"/>
          <w:sz w:val="20"/>
          <w:szCs w:val="20"/>
        </w:rPr>
        <w:t>"</w:t>
      </w:r>
      <w:r>
        <w:rPr>
          <w:rFonts w:ascii="Consolas" w:hAnsi="Consolas"/>
          <w:color w:val="000000"/>
          <w:sz w:val="20"/>
          <w:szCs w:val="20"/>
        </w:rPr>
        <w:t>, </w:t>
      </w:r>
      <w:r>
        <w:rPr>
          <w:rFonts w:ascii="Consolas" w:hAnsi="Consolas"/>
          <w:color w:val="A52A2A"/>
          <w:sz w:val="20"/>
          <w:szCs w:val="20"/>
        </w:rPr>
        <w:t>"</w:t>
      </w:r>
      <w:proofErr w:type="spellStart"/>
      <w:r>
        <w:rPr>
          <w:rFonts w:ascii="Consolas" w:hAnsi="Consolas"/>
          <w:color w:val="A52A2A"/>
          <w:sz w:val="20"/>
          <w:szCs w:val="20"/>
        </w:rPr>
        <w:t>Northwind</w:t>
      </w:r>
      <w:proofErr w:type="spellEnd"/>
      <w:r>
        <w:rPr>
          <w:rFonts w:ascii="Consolas" w:hAnsi="Consolas"/>
          <w:color w:val="A52A2A"/>
          <w:sz w:val="20"/>
          <w:szCs w:val="20"/>
        </w:rPr>
        <w:t>"</w:t>
      </w:r>
      <w:r>
        <w:rPr>
          <w:rFonts w:ascii="Consolas" w:hAnsi="Consolas"/>
          <w:color w:val="000000"/>
          <w:sz w:val="20"/>
          <w:szCs w:val="20"/>
        </w:rPr>
        <w:t>);</w:t>
      </w:r>
      <w:r>
        <w:rPr>
          <w:rFonts w:ascii="Consolas" w:hAnsi="Consolas"/>
          <w:color w:val="000000"/>
          <w:sz w:val="20"/>
          <w:szCs w:val="20"/>
        </w:rPr>
        <w:br/>
        <w:t>$result = $</w:t>
      </w:r>
      <w:proofErr w:type="spellStart"/>
      <w:r>
        <w:rPr>
          <w:rFonts w:ascii="Consolas" w:hAnsi="Consolas"/>
          <w:color w:val="000000"/>
          <w:sz w:val="20"/>
          <w:szCs w:val="20"/>
        </w:rPr>
        <w:t>conn</w:t>
      </w:r>
      <w:proofErr w:type="spellEnd"/>
      <w:r>
        <w:rPr>
          <w:rFonts w:ascii="Consolas" w:hAnsi="Consolas"/>
          <w:color w:val="000000"/>
          <w:sz w:val="20"/>
          <w:szCs w:val="20"/>
        </w:rPr>
        <w:t>-&gt;query(</w:t>
      </w:r>
      <w:r>
        <w:rPr>
          <w:rFonts w:ascii="Consolas" w:hAnsi="Consolas"/>
          <w:color w:val="A52A2A"/>
          <w:sz w:val="20"/>
          <w:szCs w:val="20"/>
        </w:rPr>
        <w:t>"SELECT name FROM "</w:t>
      </w:r>
      <w:r>
        <w:rPr>
          <w:rFonts w:ascii="Consolas" w:hAnsi="Consolas"/>
          <w:color w:val="000000"/>
          <w:sz w:val="20"/>
          <w:szCs w:val="20"/>
        </w:rPr>
        <w:t>.$</w:t>
      </w:r>
      <w:proofErr w:type="spellStart"/>
      <w:r>
        <w:rPr>
          <w:rFonts w:ascii="Consolas" w:hAnsi="Consolas"/>
          <w:color w:val="000000"/>
          <w:sz w:val="20"/>
          <w:szCs w:val="20"/>
        </w:rPr>
        <w:t>obj</w:t>
      </w:r>
      <w:proofErr w:type="spellEnd"/>
      <w:r>
        <w:rPr>
          <w:rFonts w:ascii="Consolas" w:hAnsi="Consolas"/>
          <w:color w:val="000000"/>
          <w:sz w:val="20"/>
          <w:szCs w:val="20"/>
        </w:rPr>
        <w:t>-&gt;table.</w:t>
      </w:r>
      <w:r>
        <w:rPr>
          <w:rFonts w:ascii="Consolas" w:hAnsi="Consolas"/>
          <w:color w:val="A52A2A"/>
          <w:sz w:val="20"/>
          <w:szCs w:val="20"/>
        </w:rPr>
        <w:t>" LIMIT "</w:t>
      </w:r>
      <w:proofErr w:type="gramStart"/>
      <w:r>
        <w:rPr>
          <w:rFonts w:ascii="Consolas" w:hAnsi="Consolas"/>
          <w:color w:val="000000"/>
          <w:sz w:val="20"/>
          <w:szCs w:val="20"/>
        </w:rPr>
        <w:t>.$</w:t>
      </w:r>
      <w:proofErr w:type="spellStart"/>
      <w:proofErr w:type="gramEnd"/>
      <w:r>
        <w:rPr>
          <w:rFonts w:ascii="Consolas" w:hAnsi="Consolas"/>
          <w:color w:val="000000"/>
          <w:sz w:val="20"/>
          <w:szCs w:val="20"/>
        </w:rPr>
        <w:t>obj</w:t>
      </w:r>
      <w:proofErr w:type="spellEnd"/>
      <w:r>
        <w:rPr>
          <w:rFonts w:ascii="Consolas" w:hAnsi="Consolas"/>
          <w:color w:val="000000"/>
          <w:sz w:val="20"/>
          <w:szCs w:val="20"/>
        </w:rPr>
        <w:t>-&gt;limit);</w:t>
      </w:r>
      <w:r>
        <w:rPr>
          <w:rFonts w:ascii="Consolas" w:hAnsi="Consolas"/>
          <w:color w:val="000000"/>
          <w:sz w:val="20"/>
          <w:szCs w:val="20"/>
        </w:rPr>
        <w:br/>
        <w:t>$</w:t>
      </w:r>
      <w:proofErr w:type="spellStart"/>
      <w:r>
        <w:rPr>
          <w:rFonts w:ascii="Consolas" w:hAnsi="Consolas"/>
          <w:color w:val="000000"/>
          <w:sz w:val="20"/>
          <w:szCs w:val="20"/>
        </w:rPr>
        <w:t>outp</w:t>
      </w:r>
      <w:proofErr w:type="spellEnd"/>
      <w:r>
        <w:rPr>
          <w:rFonts w:ascii="Consolas" w:hAnsi="Consolas"/>
          <w:color w:val="000000"/>
          <w:sz w:val="20"/>
          <w:szCs w:val="20"/>
        </w:rPr>
        <w:t xml:space="preserve"> = </w:t>
      </w:r>
      <w:r>
        <w:rPr>
          <w:rFonts w:ascii="Consolas" w:hAnsi="Consolas"/>
          <w:color w:val="0000CD"/>
          <w:sz w:val="20"/>
          <w:szCs w:val="20"/>
        </w:rPr>
        <w:t>array</w:t>
      </w:r>
      <w:r>
        <w:rPr>
          <w:rFonts w:ascii="Consolas" w:hAnsi="Consolas"/>
          <w:color w:val="000000"/>
          <w:sz w:val="20"/>
          <w:szCs w:val="20"/>
        </w:rPr>
        <w:t>();</w:t>
      </w:r>
      <w:r>
        <w:rPr>
          <w:rFonts w:ascii="Consolas" w:hAnsi="Consolas"/>
          <w:color w:val="000000"/>
          <w:sz w:val="20"/>
          <w:szCs w:val="20"/>
        </w:rPr>
        <w:br/>
        <w:t>$</w:t>
      </w:r>
      <w:proofErr w:type="spellStart"/>
      <w:r>
        <w:rPr>
          <w:rFonts w:ascii="Consolas" w:hAnsi="Consolas"/>
          <w:color w:val="000000"/>
          <w:sz w:val="20"/>
          <w:szCs w:val="20"/>
        </w:rPr>
        <w:t>outp</w:t>
      </w:r>
      <w:proofErr w:type="spellEnd"/>
      <w:r>
        <w:rPr>
          <w:rFonts w:ascii="Consolas" w:hAnsi="Consolas"/>
          <w:color w:val="000000"/>
          <w:sz w:val="20"/>
          <w:szCs w:val="20"/>
        </w:rPr>
        <w:t xml:space="preserve"> = $result-&gt;</w:t>
      </w:r>
      <w:proofErr w:type="spellStart"/>
      <w:r>
        <w:rPr>
          <w:rFonts w:ascii="Consolas" w:hAnsi="Consolas"/>
          <w:color w:val="000000"/>
          <w:sz w:val="20"/>
          <w:szCs w:val="20"/>
        </w:rPr>
        <w:t>fetch_all</w:t>
      </w:r>
      <w:proofErr w:type="spellEnd"/>
      <w:r>
        <w:rPr>
          <w:rFonts w:ascii="Consolas" w:hAnsi="Consolas"/>
          <w:color w:val="000000"/>
          <w:sz w:val="20"/>
          <w:szCs w:val="20"/>
        </w:rPr>
        <w:t>(MYSQLI_ASSOC);</w:t>
      </w:r>
      <w:r>
        <w:rPr>
          <w:rFonts w:ascii="Consolas" w:hAnsi="Consolas"/>
          <w:color w:val="000000"/>
          <w:sz w:val="20"/>
          <w:szCs w:val="20"/>
        </w:rPr>
        <w:br/>
      </w:r>
      <w:r>
        <w:rPr>
          <w:rFonts w:ascii="Consolas" w:hAnsi="Consolas"/>
          <w:color w:val="000000"/>
          <w:sz w:val="20"/>
          <w:szCs w:val="20"/>
        </w:rPr>
        <w:br/>
      </w:r>
      <w:r>
        <w:rPr>
          <w:rFonts w:ascii="Consolas" w:hAnsi="Consolas"/>
          <w:color w:val="0000CD"/>
          <w:sz w:val="20"/>
          <w:szCs w:val="20"/>
        </w:rPr>
        <w:t>echo</w:t>
      </w:r>
      <w:r>
        <w:rPr>
          <w:rFonts w:ascii="Consolas" w:hAnsi="Consolas"/>
          <w:color w:val="000000"/>
          <w:sz w:val="20"/>
          <w:szCs w:val="20"/>
        </w:rPr>
        <w:t> </w:t>
      </w:r>
      <w:proofErr w:type="spellStart"/>
      <w:r>
        <w:rPr>
          <w:rFonts w:ascii="Consolas" w:hAnsi="Consolas"/>
          <w:color w:val="000000"/>
          <w:sz w:val="20"/>
          <w:szCs w:val="20"/>
        </w:rPr>
        <w:t>json_encode</w:t>
      </w:r>
      <w:proofErr w:type="spellEnd"/>
      <w:r>
        <w:rPr>
          <w:rFonts w:ascii="Consolas" w:hAnsi="Consolas"/>
          <w:color w:val="000000"/>
          <w:sz w:val="20"/>
          <w:szCs w:val="20"/>
        </w:rPr>
        <w:t>($</w:t>
      </w:r>
      <w:proofErr w:type="spellStart"/>
      <w:r>
        <w:rPr>
          <w:rFonts w:ascii="Consolas" w:hAnsi="Consolas"/>
          <w:color w:val="000000"/>
          <w:sz w:val="20"/>
          <w:szCs w:val="20"/>
        </w:rPr>
        <w:t>outp</w:t>
      </w:r>
      <w:proofErr w:type="spellEnd"/>
      <w:r>
        <w:rPr>
          <w:rFonts w:ascii="Consolas" w:hAnsi="Consolas"/>
          <w:color w:val="000000"/>
          <w:sz w:val="20"/>
          <w:szCs w:val="20"/>
        </w:rPr>
        <w:t>);</w:t>
      </w:r>
      <w:r>
        <w:rPr>
          <w:rFonts w:ascii="Consolas" w:hAnsi="Consolas"/>
          <w:color w:val="000000"/>
          <w:sz w:val="20"/>
          <w:szCs w:val="20"/>
        </w:rPr>
        <w:br/>
      </w:r>
      <w:r>
        <w:rPr>
          <w:rFonts w:ascii="Consolas" w:hAnsi="Consolas"/>
          <w:color w:val="FF0000"/>
          <w:sz w:val="20"/>
          <w:szCs w:val="20"/>
        </w:rPr>
        <w:t>?&gt;</w:t>
      </w:r>
    </w:p>
    <w:p w:rsidR="00606BDF" w:rsidRPr="00606BDF" w:rsidRDefault="00606BDF" w:rsidP="00606BDF">
      <w:pPr>
        <w:pStyle w:val="ListParagraph"/>
        <w:numPr>
          <w:ilvl w:val="0"/>
          <w:numId w:val="1"/>
        </w:numPr>
        <w:rPr>
          <w:b/>
          <w:sz w:val="28"/>
          <w:szCs w:val="28"/>
        </w:rPr>
      </w:pPr>
      <w:r w:rsidRPr="00606BDF">
        <w:rPr>
          <w:b/>
          <w:sz w:val="28"/>
          <w:szCs w:val="28"/>
        </w:rPr>
        <w:t xml:space="preserve">C++ compilation process </w:t>
      </w:r>
      <w:proofErr w:type="spellStart"/>
      <w:r w:rsidRPr="00606BDF">
        <w:rPr>
          <w:b/>
          <w:sz w:val="28"/>
          <w:szCs w:val="28"/>
        </w:rPr>
        <w:t>vs</w:t>
      </w:r>
      <w:proofErr w:type="spellEnd"/>
      <w:r w:rsidRPr="00606BDF">
        <w:rPr>
          <w:b/>
          <w:sz w:val="28"/>
          <w:szCs w:val="28"/>
        </w:rPr>
        <w:t xml:space="preserve"> Java compilation process</w:t>
      </w:r>
    </w:p>
    <w:p w:rsidR="00606BDF" w:rsidRDefault="00606BDF" w:rsidP="00606BDF">
      <w:pPr>
        <w:pStyle w:val="NormalWeb"/>
        <w:rPr>
          <w:color w:val="000000"/>
          <w:sz w:val="27"/>
          <w:szCs w:val="27"/>
        </w:rPr>
      </w:pPr>
      <w:r>
        <w:t xml:space="preserve">In C++, </w:t>
      </w:r>
      <w:r>
        <w:rPr>
          <w:color w:val="000000"/>
          <w:sz w:val="27"/>
          <w:szCs w:val="27"/>
        </w:rPr>
        <w:t>the compilation process looks like this:</w:t>
      </w:r>
    </w:p>
    <w:p w:rsidR="00606BDF" w:rsidRDefault="00606BDF" w:rsidP="00606BDF">
      <w:pPr>
        <w:pStyle w:val="NormalWeb"/>
        <w:numPr>
          <w:ilvl w:val="0"/>
          <w:numId w:val="6"/>
        </w:numPr>
        <w:rPr>
          <w:color w:val="000000"/>
          <w:sz w:val="27"/>
          <w:szCs w:val="27"/>
        </w:rPr>
      </w:pPr>
      <w:r>
        <w:rPr>
          <w:color w:val="000000"/>
          <w:sz w:val="27"/>
          <w:szCs w:val="27"/>
        </w:rPr>
        <w:t>The C++ preprocessor copies the contents of the included header files into the source code file, generates macro code, and replaces symbolic constants defined using </w:t>
      </w:r>
      <w:r>
        <w:rPr>
          <w:rStyle w:val="HTMLCode"/>
          <w:color w:val="000000"/>
        </w:rPr>
        <w:t>#define</w:t>
      </w:r>
      <w:r>
        <w:rPr>
          <w:color w:val="000000"/>
          <w:sz w:val="27"/>
          <w:szCs w:val="27"/>
        </w:rPr>
        <w:t> with their values.</w:t>
      </w:r>
    </w:p>
    <w:p w:rsidR="00606BDF" w:rsidRDefault="00606BDF" w:rsidP="00606BDF">
      <w:pPr>
        <w:pStyle w:val="NormalWeb"/>
        <w:numPr>
          <w:ilvl w:val="0"/>
          <w:numId w:val="6"/>
        </w:numPr>
        <w:rPr>
          <w:color w:val="000000"/>
          <w:sz w:val="27"/>
          <w:szCs w:val="27"/>
        </w:rPr>
      </w:pPr>
      <w:r>
        <w:rPr>
          <w:color w:val="000000"/>
          <w:sz w:val="27"/>
          <w:szCs w:val="27"/>
        </w:rPr>
        <w:t>The expanded source code file produced by the C++ preprocessor is compiled into the assembly language for the platform.</w:t>
      </w:r>
    </w:p>
    <w:p w:rsidR="00606BDF" w:rsidRDefault="00606BDF" w:rsidP="00606BDF">
      <w:pPr>
        <w:pStyle w:val="NormalWeb"/>
        <w:numPr>
          <w:ilvl w:val="0"/>
          <w:numId w:val="6"/>
        </w:numPr>
        <w:rPr>
          <w:color w:val="000000"/>
          <w:sz w:val="27"/>
          <w:szCs w:val="27"/>
        </w:rPr>
      </w:pPr>
      <w:r>
        <w:rPr>
          <w:color w:val="000000"/>
          <w:sz w:val="27"/>
          <w:szCs w:val="27"/>
        </w:rPr>
        <w:t>The assembler code generated by the compiler is assembled into the object code for the platform.</w:t>
      </w:r>
    </w:p>
    <w:p w:rsidR="00606BDF" w:rsidRDefault="00606BDF" w:rsidP="00606BDF">
      <w:pPr>
        <w:pStyle w:val="NormalWeb"/>
        <w:numPr>
          <w:ilvl w:val="0"/>
          <w:numId w:val="6"/>
        </w:numPr>
        <w:rPr>
          <w:color w:val="000000"/>
          <w:sz w:val="27"/>
          <w:szCs w:val="27"/>
        </w:rPr>
      </w:pPr>
      <w:r>
        <w:rPr>
          <w:color w:val="000000"/>
          <w:sz w:val="27"/>
          <w:szCs w:val="27"/>
        </w:rPr>
        <w:t>The object code file generated by the assembler is linked together with the object code files for any library functions used to produce an executable file.</w:t>
      </w:r>
    </w:p>
    <w:p w:rsidR="00606BDF" w:rsidRDefault="00606BDF" w:rsidP="00606BDF">
      <w:pPr>
        <w:pStyle w:val="ListParagraph"/>
      </w:pPr>
      <w:r>
        <w:rPr>
          <w:noProof/>
        </w:rPr>
        <w:lastRenderedPageBreak/>
        <w:drawing>
          <wp:inline distT="0" distB="0" distL="0" distR="0">
            <wp:extent cx="5779135" cy="6591300"/>
            <wp:effectExtent l="19050" t="0" r="0" b="0"/>
            <wp:docPr id="1" name="Picture 1" descr="C++ compil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compilation process"/>
                    <pic:cNvPicPr>
                      <a:picLocks noChangeAspect="1" noChangeArrowheads="1"/>
                    </pic:cNvPicPr>
                  </pic:nvPicPr>
                  <pic:blipFill>
                    <a:blip r:embed="rId19"/>
                    <a:srcRect/>
                    <a:stretch>
                      <a:fillRect/>
                    </a:stretch>
                  </pic:blipFill>
                  <pic:spPr bwMode="auto">
                    <a:xfrm>
                      <a:off x="0" y="0"/>
                      <a:ext cx="5779135" cy="6591300"/>
                    </a:xfrm>
                    <a:prstGeom prst="rect">
                      <a:avLst/>
                    </a:prstGeom>
                    <a:noFill/>
                    <a:ln w="9525">
                      <a:noFill/>
                      <a:miter lim="800000"/>
                      <a:headEnd/>
                      <a:tailEnd/>
                    </a:ln>
                  </pic:spPr>
                </pic:pic>
              </a:graphicData>
            </a:graphic>
          </wp:inline>
        </w:drawing>
      </w:r>
    </w:p>
    <w:p w:rsidR="00606BDF" w:rsidRDefault="00606BDF" w:rsidP="00606BDF">
      <w:pPr>
        <w:pStyle w:val="NormalWeb"/>
        <w:shd w:val="clear" w:color="auto" w:fill="FFFFFF"/>
        <w:spacing w:before="0" w:beforeAutospacing="0" w:after="0" w:afterAutospacing="0" w:line="312" w:lineRule="atLeast"/>
        <w:rPr>
          <w:rFonts w:ascii="Arial" w:hAnsi="Arial" w:cs="Arial"/>
          <w:color w:val="000000"/>
          <w:sz w:val="14"/>
          <w:szCs w:val="14"/>
        </w:rPr>
      </w:pPr>
      <w:r>
        <w:t xml:space="preserve">In Java, </w:t>
      </w:r>
      <w:r>
        <w:rPr>
          <w:rStyle w:val="Strong"/>
          <w:rFonts w:ascii="Arial" w:hAnsi="Arial" w:cs="Arial"/>
          <w:color w:val="000000"/>
          <w:sz w:val="14"/>
          <w:szCs w:val="14"/>
        </w:rPr>
        <w:t>Compiling the Program</w:t>
      </w:r>
    </w:p>
    <w:p w:rsidR="00606BDF" w:rsidRDefault="00606BDF" w:rsidP="00606BDF">
      <w:pPr>
        <w:pStyle w:val="NormalWeb"/>
        <w:shd w:val="clear" w:color="auto" w:fill="FFFFFF"/>
        <w:spacing w:before="0" w:beforeAutospacing="0" w:after="115" w:afterAutospacing="0" w:line="312" w:lineRule="atLeast"/>
        <w:rPr>
          <w:rFonts w:ascii="Arial" w:hAnsi="Arial" w:cs="Arial"/>
          <w:color w:val="000000"/>
          <w:sz w:val="14"/>
          <w:szCs w:val="14"/>
        </w:rPr>
      </w:pPr>
      <w:r>
        <w:rPr>
          <w:rFonts w:ascii="Arial" w:hAnsi="Arial" w:cs="Arial"/>
          <w:color w:val="000000"/>
          <w:sz w:val="14"/>
          <w:szCs w:val="14"/>
        </w:rPr>
        <w:t xml:space="preserve">A program has to be converted to a form the Java VM can understand so any computer with a Java VM can interpret and run the program. Compiling a Java program means taking the programmer-readable text in your program file (also called source code) and converting it to </w:t>
      </w:r>
      <w:proofErr w:type="spellStart"/>
      <w:r>
        <w:rPr>
          <w:rFonts w:ascii="Arial" w:hAnsi="Arial" w:cs="Arial"/>
          <w:color w:val="000000"/>
          <w:sz w:val="14"/>
          <w:szCs w:val="14"/>
        </w:rPr>
        <w:t>bytecodes</w:t>
      </w:r>
      <w:proofErr w:type="spellEnd"/>
      <w:r>
        <w:rPr>
          <w:rFonts w:ascii="Arial" w:hAnsi="Arial" w:cs="Arial"/>
          <w:color w:val="000000"/>
          <w:sz w:val="14"/>
          <w:szCs w:val="14"/>
        </w:rPr>
        <w:t>, which are platform-independent instructions for the Java VM.</w:t>
      </w:r>
    </w:p>
    <w:p w:rsidR="00606BDF" w:rsidRDefault="00606BDF" w:rsidP="00606BDF">
      <w:pPr>
        <w:pStyle w:val="NormalWeb"/>
        <w:shd w:val="clear" w:color="auto" w:fill="FFFFFF"/>
        <w:spacing w:before="0" w:beforeAutospacing="0" w:after="0" w:afterAutospacing="0" w:line="312" w:lineRule="atLeast"/>
        <w:rPr>
          <w:rFonts w:ascii="Arial" w:hAnsi="Arial" w:cs="Arial"/>
          <w:color w:val="000000"/>
          <w:sz w:val="14"/>
          <w:szCs w:val="14"/>
        </w:rPr>
      </w:pPr>
      <w:r>
        <w:rPr>
          <w:rStyle w:val="Strong"/>
          <w:rFonts w:ascii="Arial" w:hAnsi="Arial" w:cs="Arial"/>
          <w:color w:val="000000"/>
          <w:sz w:val="14"/>
          <w:szCs w:val="14"/>
        </w:rPr>
        <w:t>Interpreting and Running the Program</w:t>
      </w:r>
    </w:p>
    <w:p w:rsidR="00606BDF" w:rsidRDefault="00606BDF" w:rsidP="00606BDF">
      <w:pPr>
        <w:pStyle w:val="NormalWeb"/>
        <w:shd w:val="clear" w:color="auto" w:fill="FFFFFF"/>
        <w:spacing w:before="0" w:beforeAutospacing="0" w:after="115" w:afterAutospacing="0" w:line="312" w:lineRule="atLeast"/>
        <w:rPr>
          <w:rFonts w:ascii="Arial" w:hAnsi="Arial" w:cs="Arial"/>
          <w:color w:val="000000"/>
          <w:sz w:val="14"/>
          <w:szCs w:val="14"/>
        </w:rPr>
      </w:pPr>
      <w:r>
        <w:rPr>
          <w:rFonts w:ascii="Arial" w:hAnsi="Arial" w:cs="Arial"/>
          <w:color w:val="000000"/>
          <w:sz w:val="14"/>
          <w:szCs w:val="14"/>
        </w:rPr>
        <w:t xml:space="preserve">Once your program successfully compiles into Java </w:t>
      </w:r>
      <w:proofErr w:type="spellStart"/>
      <w:r>
        <w:rPr>
          <w:rFonts w:ascii="Arial" w:hAnsi="Arial" w:cs="Arial"/>
          <w:color w:val="000000"/>
          <w:sz w:val="14"/>
          <w:szCs w:val="14"/>
        </w:rPr>
        <w:t>bytecodes</w:t>
      </w:r>
      <w:proofErr w:type="spellEnd"/>
      <w:r>
        <w:rPr>
          <w:rFonts w:ascii="Arial" w:hAnsi="Arial" w:cs="Arial"/>
          <w:color w:val="000000"/>
          <w:sz w:val="14"/>
          <w:szCs w:val="14"/>
        </w:rPr>
        <w:t>, you can interpret and run applications on any Java VM, or interpret and run applets in any Web browser with a Java VM built in such as Netscape or Internet Explorer. Interpreting and running a Java program means invoking the Java VM byte code interpreter, which converts the Java byte codes to platform-dependent machine codes so your computer can understand and run the program.</w:t>
      </w:r>
    </w:p>
    <w:p w:rsidR="00AD55E6" w:rsidRDefault="00AD55E6" w:rsidP="00606BDF">
      <w:pPr>
        <w:pStyle w:val="NormalWeb"/>
        <w:shd w:val="clear" w:color="auto" w:fill="FFFFFF"/>
        <w:spacing w:before="0" w:beforeAutospacing="0" w:after="115" w:afterAutospacing="0" w:line="312" w:lineRule="atLeast"/>
        <w:rPr>
          <w:rFonts w:ascii="Arial" w:hAnsi="Arial" w:cs="Arial"/>
          <w:color w:val="000000"/>
          <w:sz w:val="14"/>
          <w:szCs w:val="14"/>
        </w:rPr>
      </w:pPr>
    </w:p>
    <w:p w:rsidR="00AD55E6" w:rsidRPr="00AD55E6" w:rsidRDefault="00AD55E6" w:rsidP="00AD55E6">
      <w:pPr>
        <w:pStyle w:val="ListParagraph"/>
        <w:numPr>
          <w:ilvl w:val="0"/>
          <w:numId w:val="1"/>
        </w:numPr>
        <w:rPr>
          <w:sz w:val="28"/>
          <w:szCs w:val="28"/>
        </w:rPr>
      </w:pPr>
      <w:r w:rsidRPr="00AD55E6">
        <w:rPr>
          <w:sz w:val="28"/>
          <w:szCs w:val="28"/>
        </w:rPr>
        <w:t>How does Garbage Collection work?</w:t>
      </w:r>
    </w:p>
    <w:p w:rsidR="00AD55E6" w:rsidRDefault="00175C77" w:rsidP="00AD55E6">
      <w:pPr>
        <w:pStyle w:val="ListParagraph"/>
      </w:pPr>
      <w:hyperlink r:id="rId20" w:history="1">
        <w:r w:rsidR="00AD55E6" w:rsidRPr="00D60599">
          <w:rPr>
            <w:rStyle w:val="Hyperlink"/>
          </w:rPr>
          <w:t>https://www.dynatrace.com/resources/ebooks/javabook/how-garbage-collection-works/</w:t>
        </w:r>
      </w:hyperlink>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Java Memory Management, with its built-in garbage collection, is one of the language’s finest achievements. It allows developers to create new objects without worrying explicitly about memory allocation and </w:t>
      </w:r>
      <w:proofErr w:type="spellStart"/>
      <w:r>
        <w:rPr>
          <w:rFonts w:ascii="Arial" w:hAnsi="Arial" w:cs="Arial"/>
          <w:color w:val="454646"/>
          <w:sz w:val="18"/>
          <w:szCs w:val="18"/>
        </w:rPr>
        <w:t>deallocation</w:t>
      </w:r>
      <w:proofErr w:type="spellEnd"/>
      <w:r>
        <w:rPr>
          <w:rFonts w:ascii="Arial" w:hAnsi="Arial" w:cs="Arial"/>
          <w:color w:val="454646"/>
          <w:sz w:val="18"/>
          <w:szCs w:val="18"/>
        </w:rPr>
        <w:t xml:space="preserve">, because the garbage collector </w:t>
      </w:r>
      <w:r>
        <w:rPr>
          <w:rFonts w:ascii="Arial" w:hAnsi="Arial" w:cs="Arial"/>
          <w:color w:val="454646"/>
          <w:sz w:val="18"/>
          <w:szCs w:val="18"/>
        </w:rPr>
        <w:lastRenderedPageBreak/>
        <w:t xml:space="preserve">automatically reclaims memory for reuse. This enables faster development with less boilerplate code, while eliminating memory leaks and other memory-related problems. </w:t>
      </w:r>
      <w:proofErr w:type="gramStart"/>
      <w:r>
        <w:rPr>
          <w:rFonts w:ascii="Arial" w:hAnsi="Arial" w:cs="Arial"/>
          <w:color w:val="454646"/>
          <w:sz w:val="18"/>
          <w:szCs w:val="18"/>
        </w:rPr>
        <w:t>At least in theory.</w:t>
      </w:r>
      <w:proofErr w:type="gramEnd"/>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Ironically, Java garbage collection seems to work too well, creating and removing too many objects. Most memory-management issues are solved, but often at the cost of creating serious performance problems. Making garbage collection adaptable to all kinds of situations has led to a complex and hard-to-optimize system. In order to wrap your head around garbage collection, you need first to understand how memory management works in a Java Virtual Machine (JVM).</w:t>
      </w:r>
    </w:p>
    <w:p w:rsidR="00AD55E6" w:rsidRDefault="00AD55E6" w:rsidP="00AD55E6">
      <w:pPr>
        <w:pStyle w:val="Heading2"/>
        <w:shd w:val="clear" w:color="auto" w:fill="FFFFFF"/>
        <w:textAlignment w:val="baseline"/>
        <w:rPr>
          <w:rFonts w:ascii="Arial" w:hAnsi="Arial" w:cs="Arial"/>
          <w:b w:val="0"/>
          <w:bCs w:val="0"/>
          <w:color w:val="454646"/>
        </w:rPr>
      </w:pPr>
      <w:r>
        <w:rPr>
          <w:rFonts w:ascii="Arial" w:hAnsi="Arial" w:cs="Arial"/>
          <w:b w:val="0"/>
          <w:bCs w:val="0"/>
          <w:color w:val="454646"/>
        </w:rPr>
        <w:t>How Garbage Collection Really Works</w:t>
      </w:r>
    </w:p>
    <w:p w:rsidR="00AD55E6" w:rsidRDefault="00AD55E6" w:rsidP="00862C3E">
      <w:pPr>
        <w:pStyle w:val="NormalWeb"/>
        <w:shd w:val="clear" w:color="auto" w:fill="FFFFFF"/>
        <w:spacing w:before="0" w:after="0"/>
        <w:textAlignment w:val="baseline"/>
        <w:rPr>
          <w:rFonts w:ascii="Arial" w:hAnsi="Arial" w:cs="Arial"/>
          <w:color w:val="454646"/>
          <w:sz w:val="18"/>
          <w:szCs w:val="18"/>
        </w:rPr>
      </w:pPr>
      <w:r>
        <w:rPr>
          <w:rFonts w:ascii="Arial" w:hAnsi="Arial" w:cs="Arial"/>
          <w:color w:val="454646"/>
          <w:sz w:val="18"/>
          <w:szCs w:val="18"/>
        </w:rPr>
        <w:t>Many people think garbage collection collects and discards dead objects. In reality, Java garbage collection is doing the opposite! Live objects are tracked and everything else designated garbage. As you’ll see, this fundamental misunderstanding can lead to many performance problems.</w:t>
      </w:r>
    </w:p>
    <w:p w:rsidR="00AD55E6" w:rsidRDefault="00AD55E6" w:rsidP="00862C3E">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Let’s start with the heap, which is the area of memory used for dynamic allocation. In most configurations the operating system allocates the heap in advance to be managed by the JVM while the program is running. This has a couple of important ramifications:</w:t>
      </w:r>
    </w:p>
    <w:p w:rsidR="00AD55E6" w:rsidRDefault="00AD55E6" w:rsidP="00862C3E">
      <w:pPr>
        <w:numPr>
          <w:ilvl w:val="0"/>
          <w:numId w:val="7"/>
        </w:numPr>
        <w:shd w:val="clear" w:color="auto" w:fill="FFFFFF"/>
        <w:spacing w:before="100" w:beforeAutospacing="1" w:after="100" w:afterAutospacing="1" w:line="240" w:lineRule="auto"/>
        <w:textAlignment w:val="baseline"/>
        <w:rPr>
          <w:rFonts w:ascii="inherit" w:hAnsi="inherit" w:cs="Arial"/>
          <w:color w:val="454646"/>
          <w:sz w:val="18"/>
          <w:szCs w:val="18"/>
        </w:rPr>
      </w:pPr>
      <w:r>
        <w:rPr>
          <w:rFonts w:ascii="inherit" w:hAnsi="inherit" w:cs="Arial"/>
          <w:color w:val="454646"/>
          <w:sz w:val="18"/>
          <w:szCs w:val="18"/>
        </w:rPr>
        <w:t>Object creation is faster because global synchronization with the operating system is not needed for every single object. An allocation simply claims some portion of a memory array and moves the offset pointer forward (see Figure 2.1). The next allocation starts at this offset and claims the next portion of the array.</w:t>
      </w:r>
    </w:p>
    <w:p w:rsidR="00AD55E6" w:rsidRDefault="00AD55E6" w:rsidP="00862C3E">
      <w:pPr>
        <w:numPr>
          <w:ilvl w:val="0"/>
          <w:numId w:val="7"/>
        </w:numPr>
        <w:shd w:val="clear" w:color="auto" w:fill="FFFFFF"/>
        <w:spacing w:before="100" w:beforeAutospacing="1" w:after="100" w:afterAutospacing="1" w:line="240" w:lineRule="auto"/>
        <w:textAlignment w:val="baseline"/>
        <w:rPr>
          <w:rFonts w:ascii="inherit" w:hAnsi="inherit" w:cs="Arial"/>
          <w:color w:val="454646"/>
          <w:sz w:val="18"/>
          <w:szCs w:val="18"/>
        </w:rPr>
      </w:pPr>
      <w:r>
        <w:rPr>
          <w:rFonts w:ascii="inherit" w:hAnsi="inherit" w:cs="Arial"/>
          <w:color w:val="454646"/>
          <w:sz w:val="18"/>
          <w:szCs w:val="18"/>
        </w:rPr>
        <w:t>When an object is no longer used, the garbage collector reclaims the underlying memory and reuses it for future object allocation. This means there is no explicit deletion and no memory is given back to the operating system.</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335655" cy="1865630"/>
            <wp:effectExtent l="19050" t="0" r="0" b="0"/>
            <wp:docPr id="5" name="Picture 5" descr="New objects are simply allocated at the end of the used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objects are simply allocated at the end of the used heap"/>
                    <pic:cNvPicPr>
                      <a:picLocks noChangeAspect="1" noChangeArrowheads="1"/>
                    </pic:cNvPicPr>
                  </pic:nvPicPr>
                  <pic:blipFill>
                    <a:blip r:embed="rId21"/>
                    <a:srcRect/>
                    <a:stretch>
                      <a:fillRect/>
                    </a:stretch>
                  </pic:blipFill>
                  <pic:spPr bwMode="auto">
                    <a:xfrm>
                      <a:off x="0" y="0"/>
                      <a:ext cx="3336401" cy="1868557"/>
                    </a:xfrm>
                    <a:prstGeom prst="rect">
                      <a:avLst/>
                    </a:prstGeom>
                    <a:noFill/>
                    <a:ln w="9525">
                      <a:noFill/>
                      <a:miter lim="800000"/>
                      <a:headEnd/>
                      <a:tailEnd/>
                    </a:ln>
                  </pic:spPr>
                </pic:pic>
              </a:graphicData>
            </a:graphic>
          </wp:inline>
        </w:drawing>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Figure 2.1: New objects are simply allocated at the end of the used heap.</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All objects are allocated on the heap area managed by the JVM. Every item that the developer uses is treated this way, including class objects, static variables, and even the code itself. As long as an object is being referenced, the JVM considers it alive. Once an object is no longer referenced and therefore is not reachable by the application code, the garbage collector removes it and reclaims the unused memory. As simple as </w:t>
      </w:r>
      <w:proofErr w:type="gramStart"/>
      <w:r>
        <w:rPr>
          <w:rFonts w:ascii="Arial" w:hAnsi="Arial" w:cs="Arial"/>
          <w:color w:val="454646"/>
          <w:sz w:val="18"/>
          <w:szCs w:val="18"/>
        </w:rPr>
        <w:t>this sounds</w:t>
      </w:r>
      <w:proofErr w:type="gramEnd"/>
      <w:r>
        <w:rPr>
          <w:rFonts w:ascii="Arial" w:hAnsi="Arial" w:cs="Arial"/>
          <w:color w:val="454646"/>
          <w:sz w:val="18"/>
          <w:szCs w:val="18"/>
        </w:rPr>
        <w:t>, it raises a question: what is the first reference in the tree?</w:t>
      </w:r>
    </w:p>
    <w:p w:rsidR="00AD55E6" w:rsidRDefault="00AD55E6" w:rsidP="00AD55E6">
      <w:pPr>
        <w:pStyle w:val="Heading2"/>
        <w:shd w:val="clear" w:color="auto" w:fill="FFFFFF"/>
        <w:textAlignment w:val="baseline"/>
        <w:rPr>
          <w:rFonts w:ascii="Arial" w:hAnsi="Arial" w:cs="Arial"/>
          <w:b w:val="0"/>
          <w:bCs w:val="0"/>
          <w:color w:val="454646"/>
        </w:rPr>
      </w:pPr>
      <w:r>
        <w:rPr>
          <w:rFonts w:ascii="Arial" w:hAnsi="Arial" w:cs="Arial"/>
          <w:b w:val="0"/>
          <w:bCs w:val="0"/>
          <w:color w:val="454646"/>
        </w:rPr>
        <w:t>Garbage-Collection Roots—</w:t>
      </w:r>
      <w:proofErr w:type="gramStart"/>
      <w:r>
        <w:rPr>
          <w:rFonts w:ascii="Arial" w:hAnsi="Arial" w:cs="Arial"/>
          <w:b w:val="0"/>
          <w:bCs w:val="0"/>
          <w:color w:val="454646"/>
        </w:rPr>
        <w:t>The</w:t>
      </w:r>
      <w:proofErr w:type="gramEnd"/>
      <w:r>
        <w:rPr>
          <w:rFonts w:ascii="Arial" w:hAnsi="Arial" w:cs="Arial"/>
          <w:b w:val="0"/>
          <w:bCs w:val="0"/>
          <w:color w:val="454646"/>
        </w:rPr>
        <w:t xml:space="preserve"> Source of All Object Trees</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Every object tree must have one or more root objects. As long as the application can reach those roots, the whole tree is reachable. But when are those root objects considered reachable? </w:t>
      </w:r>
      <w:r w:rsidRPr="004806AC">
        <w:rPr>
          <w:rFonts w:ascii="Arial" w:hAnsi="Arial" w:cs="Arial"/>
          <w:color w:val="454646"/>
          <w:sz w:val="18"/>
          <w:szCs w:val="18"/>
          <w:highlight w:val="yellow"/>
        </w:rPr>
        <w:t>Special objects called garbage-collection roots</w:t>
      </w:r>
      <w:r>
        <w:rPr>
          <w:rFonts w:ascii="Arial" w:hAnsi="Arial" w:cs="Arial"/>
          <w:color w:val="454646"/>
          <w:sz w:val="18"/>
          <w:szCs w:val="18"/>
        </w:rPr>
        <w:t xml:space="preserve"> (GC roots; see Figure 2.2) are always reachable and so is any object that has a garbage-collection root at its own root.</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There are </w:t>
      </w:r>
      <w:r w:rsidRPr="004806AC">
        <w:rPr>
          <w:rFonts w:ascii="Arial" w:hAnsi="Arial" w:cs="Arial"/>
          <w:color w:val="454646"/>
          <w:sz w:val="18"/>
          <w:szCs w:val="18"/>
          <w:highlight w:val="yellow"/>
        </w:rPr>
        <w:t>four kinds of GC roots</w:t>
      </w:r>
      <w:r>
        <w:rPr>
          <w:rFonts w:ascii="Arial" w:hAnsi="Arial" w:cs="Arial"/>
          <w:color w:val="454646"/>
          <w:sz w:val="18"/>
          <w:szCs w:val="18"/>
        </w:rPr>
        <w:t xml:space="preserve"> in Java:</w:t>
      </w:r>
    </w:p>
    <w:p w:rsidR="00AD55E6" w:rsidRDefault="00AD55E6" w:rsidP="00AD55E6">
      <w:pPr>
        <w:numPr>
          <w:ilvl w:val="0"/>
          <w:numId w:val="8"/>
        </w:numPr>
        <w:shd w:val="clear" w:color="auto" w:fill="FFFFFF"/>
        <w:spacing w:beforeAutospacing="1" w:after="0" w:afterAutospacing="1" w:line="240" w:lineRule="auto"/>
        <w:textAlignment w:val="baseline"/>
        <w:rPr>
          <w:rFonts w:ascii="inherit" w:hAnsi="inherit" w:cs="Arial"/>
          <w:color w:val="454646"/>
          <w:sz w:val="18"/>
          <w:szCs w:val="18"/>
        </w:rPr>
      </w:pPr>
      <w:r>
        <w:rPr>
          <w:rStyle w:val="Strong"/>
          <w:rFonts w:ascii="inherit" w:hAnsi="inherit" w:cs="Arial"/>
          <w:color w:val="454646"/>
          <w:sz w:val="18"/>
          <w:szCs w:val="18"/>
          <w:bdr w:val="none" w:sz="0" w:space="0" w:color="auto" w:frame="1"/>
        </w:rPr>
        <w:t>Local variables</w:t>
      </w:r>
      <w:r>
        <w:rPr>
          <w:rFonts w:ascii="inherit" w:hAnsi="inherit" w:cs="Arial"/>
          <w:color w:val="454646"/>
          <w:sz w:val="18"/>
          <w:szCs w:val="18"/>
        </w:rPr>
        <w:t> are kept alive by the stack of a thread. This is not a real object virtual reference and thus is not visible. For all intents and purposes, local variables are GC roots.</w:t>
      </w:r>
    </w:p>
    <w:p w:rsidR="00AD55E6" w:rsidRDefault="00AD55E6" w:rsidP="00AD55E6">
      <w:pPr>
        <w:numPr>
          <w:ilvl w:val="0"/>
          <w:numId w:val="8"/>
        </w:numPr>
        <w:shd w:val="clear" w:color="auto" w:fill="FFFFFF"/>
        <w:spacing w:beforeAutospacing="1" w:after="0" w:afterAutospacing="1" w:line="240" w:lineRule="auto"/>
        <w:textAlignment w:val="baseline"/>
        <w:rPr>
          <w:rFonts w:ascii="inherit" w:hAnsi="inherit" w:cs="Arial"/>
          <w:color w:val="454646"/>
          <w:sz w:val="18"/>
          <w:szCs w:val="18"/>
        </w:rPr>
      </w:pPr>
      <w:r>
        <w:rPr>
          <w:rStyle w:val="Strong"/>
          <w:rFonts w:ascii="inherit" w:hAnsi="inherit" w:cs="Arial"/>
          <w:color w:val="454646"/>
          <w:sz w:val="18"/>
          <w:szCs w:val="18"/>
          <w:bdr w:val="none" w:sz="0" w:space="0" w:color="auto" w:frame="1"/>
        </w:rPr>
        <w:t>Active Java threads</w:t>
      </w:r>
      <w:r>
        <w:rPr>
          <w:rFonts w:ascii="inherit" w:hAnsi="inherit" w:cs="Arial"/>
          <w:color w:val="454646"/>
          <w:sz w:val="18"/>
          <w:szCs w:val="18"/>
        </w:rPr>
        <w:t> are always considered live objects and are therefore GC roots. This is especially important for thread local variables.</w:t>
      </w:r>
    </w:p>
    <w:p w:rsidR="00AD55E6" w:rsidRDefault="00AD55E6" w:rsidP="00AD55E6">
      <w:pPr>
        <w:numPr>
          <w:ilvl w:val="0"/>
          <w:numId w:val="8"/>
        </w:numPr>
        <w:shd w:val="clear" w:color="auto" w:fill="FFFFFF"/>
        <w:spacing w:beforeAutospacing="1" w:after="0" w:afterAutospacing="1" w:line="240" w:lineRule="auto"/>
        <w:textAlignment w:val="baseline"/>
        <w:rPr>
          <w:rFonts w:ascii="inherit" w:hAnsi="inherit" w:cs="Arial"/>
          <w:color w:val="454646"/>
          <w:sz w:val="18"/>
          <w:szCs w:val="18"/>
        </w:rPr>
      </w:pPr>
      <w:r>
        <w:rPr>
          <w:rStyle w:val="Strong"/>
          <w:rFonts w:ascii="inherit" w:hAnsi="inherit" w:cs="Arial"/>
          <w:color w:val="454646"/>
          <w:sz w:val="18"/>
          <w:szCs w:val="18"/>
          <w:bdr w:val="none" w:sz="0" w:space="0" w:color="auto" w:frame="1"/>
        </w:rPr>
        <w:t>Static variables</w:t>
      </w:r>
      <w:r>
        <w:rPr>
          <w:rFonts w:ascii="inherit" w:hAnsi="inherit" w:cs="Arial"/>
          <w:color w:val="454646"/>
          <w:sz w:val="18"/>
          <w:szCs w:val="18"/>
        </w:rPr>
        <w:t> are referenced by their classes. This fact makes them de facto GC roots. Classes themselves can be garbage-collected, which would remove all referenced static variables. This is of special importance when we use application servers, </w:t>
      </w:r>
      <w:proofErr w:type="spellStart"/>
      <w:r w:rsidR="00175C77">
        <w:fldChar w:fldCharType="begin"/>
      </w:r>
      <w:r w:rsidR="001B0D52">
        <w:instrText>HYPERLINK "http://www.wikipedia.com/osgi"</w:instrText>
      </w:r>
      <w:r w:rsidR="00175C77">
        <w:fldChar w:fldCharType="separate"/>
      </w:r>
      <w:r>
        <w:rPr>
          <w:rStyle w:val="Hyperlink"/>
          <w:rFonts w:ascii="inherit" w:hAnsi="inherit" w:cs="Arial"/>
          <w:color w:val="00A1B2"/>
          <w:sz w:val="18"/>
          <w:szCs w:val="18"/>
          <w:bdr w:val="none" w:sz="0" w:space="0" w:color="auto" w:frame="1"/>
        </w:rPr>
        <w:t>OSGi</w:t>
      </w:r>
      <w:proofErr w:type="spellEnd"/>
      <w:r>
        <w:rPr>
          <w:rStyle w:val="Hyperlink"/>
          <w:rFonts w:ascii="inherit" w:hAnsi="inherit" w:cs="Arial"/>
          <w:color w:val="00A1B2"/>
          <w:sz w:val="18"/>
          <w:szCs w:val="18"/>
          <w:bdr w:val="none" w:sz="0" w:space="0" w:color="auto" w:frame="1"/>
        </w:rPr>
        <w:t xml:space="preserve"> containers</w:t>
      </w:r>
      <w:r w:rsidR="00175C77">
        <w:fldChar w:fldCharType="end"/>
      </w:r>
      <w:r>
        <w:rPr>
          <w:rFonts w:ascii="inherit" w:hAnsi="inherit" w:cs="Arial"/>
          <w:color w:val="454646"/>
          <w:sz w:val="18"/>
          <w:szCs w:val="18"/>
        </w:rPr>
        <w:t> or class loaders in general. We will discuss the related problems in the Problem Patterns section.</w:t>
      </w:r>
    </w:p>
    <w:p w:rsidR="00AD55E6" w:rsidRDefault="00AD55E6" w:rsidP="00AD55E6">
      <w:pPr>
        <w:numPr>
          <w:ilvl w:val="0"/>
          <w:numId w:val="8"/>
        </w:numPr>
        <w:shd w:val="clear" w:color="auto" w:fill="FFFFFF"/>
        <w:spacing w:beforeAutospacing="1" w:after="0" w:afterAutospacing="1" w:line="240" w:lineRule="auto"/>
        <w:textAlignment w:val="baseline"/>
        <w:rPr>
          <w:rFonts w:ascii="inherit" w:hAnsi="inherit" w:cs="Arial"/>
          <w:color w:val="454646"/>
          <w:sz w:val="18"/>
          <w:szCs w:val="18"/>
        </w:rPr>
      </w:pPr>
      <w:r>
        <w:rPr>
          <w:rStyle w:val="Strong"/>
          <w:rFonts w:ascii="inherit" w:hAnsi="inherit" w:cs="Arial"/>
          <w:color w:val="454646"/>
          <w:sz w:val="18"/>
          <w:szCs w:val="18"/>
          <w:bdr w:val="none" w:sz="0" w:space="0" w:color="auto" w:frame="1"/>
        </w:rPr>
        <w:t>JNI References</w:t>
      </w:r>
      <w:r>
        <w:rPr>
          <w:rFonts w:ascii="inherit" w:hAnsi="inherit" w:cs="Arial"/>
          <w:color w:val="454646"/>
          <w:sz w:val="18"/>
          <w:szCs w:val="18"/>
        </w:rPr>
        <w:t xml:space="preserve"> are Java objects that the native code has created as part of a JNI call. Objects thus created are treated </w:t>
      </w:r>
      <w:proofErr w:type="gramStart"/>
      <w:r>
        <w:rPr>
          <w:rFonts w:ascii="inherit" w:hAnsi="inherit" w:cs="Arial"/>
          <w:color w:val="454646"/>
          <w:sz w:val="18"/>
          <w:szCs w:val="18"/>
        </w:rPr>
        <w:t>specially</w:t>
      </w:r>
      <w:proofErr w:type="gramEnd"/>
      <w:r>
        <w:rPr>
          <w:rFonts w:ascii="inherit" w:hAnsi="inherit" w:cs="Arial"/>
          <w:color w:val="454646"/>
          <w:sz w:val="18"/>
          <w:szCs w:val="18"/>
        </w:rPr>
        <w:t xml:space="preserve"> because the JVM does not know if it is being referenced by the native code or not. Such objects represent a very special form of GC root, which we will examine in more detail in the Problem Patterns section below.</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noProof/>
          <w:color w:val="454646"/>
          <w:sz w:val="18"/>
          <w:szCs w:val="18"/>
        </w:rPr>
        <w:lastRenderedPageBreak/>
        <w:drawing>
          <wp:inline distT="0" distB="0" distL="0" distR="0">
            <wp:extent cx="4374515" cy="2984500"/>
            <wp:effectExtent l="19050" t="0" r="6985" b="0"/>
            <wp:docPr id="6" name="Picture 6" descr="GC Roots are objects that are themselves referenced by the JVM and thus keep every other object from being garbage col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 Roots are objects that are themselves referenced by the JVM and thus keep every other object from being garbage collected."/>
                    <pic:cNvPicPr>
                      <a:picLocks noChangeAspect="1" noChangeArrowheads="1"/>
                    </pic:cNvPicPr>
                  </pic:nvPicPr>
                  <pic:blipFill>
                    <a:blip r:embed="rId22"/>
                    <a:srcRect/>
                    <a:stretch>
                      <a:fillRect/>
                    </a:stretch>
                  </pic:blipFill>
                  <pic:spPr bwMode="auto">
                    <a:xfrm>
                      <a:off x="0" y="0"/>
                      <a:ext cx="4374515" cy="2984500"/>
                    </a:xfrm>
                    <a:prstGeom prst="rect">
                      <a:avLst/>
                    </a:prstGeom>
                    <a:noFill/>
                    <a:ln w="9525">
                      <a:noFill/>
                      <a:miter lim="800000"/>
                      <a:headEnd/>
                      <a:tailEnd/>
                    </a:ln>
                  </pic:spPr>
                </pic:pic>
              </a:graphicData>
            </a:graphic>
          </wp:inline>
        </w:drawing>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Figure 2.2: GC roots are objects that are themselves referenced by the JVM and thus keep every other object from being garbage-collected.</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Therefore, a simple Java application has the following GC roots:</w:t>
      </w:r>
    </w:p>
    <w:p w:rsidR="00AD55E6" w:rsidRPr="00073A37" w:rsidRDefault="00AD55E6" w:rsidP="00AD55E6">
      <w:pPr>
        <w:numPr>
          <w:ilvl w:val="0"/>
          <w:numId w:val="9"/>
        </w:numPr>
        <w:shd w:val="clear" w:color="auto" w:fill="FFFFFF"/>
        <w:spacing w:before="100" w:beforeAutospacing="1" w:after="100" w:afterAutospacing="1" w:line="240" w:lineRule="auto"/>
        <w:textAlignment w:val="baseline"/>
        <w:rPr>
          <w:rFonts w:ascii="inherit" w:hAnsi="inherit" w:cs="Arial"/>
          <w:color w:val="454646"/>
          <w:sz w:val="18"/>
          <w:szCs w:val="18"/>
          <w:highlight w:val="yellow"/>
        </w:rPr>
      </w:pPr>
      <w:r w:rsidRPr="00073A37">
        <w:rPr>
          <w:rFonts w:ascii="inherit" w:hAnsi="inherit" w:cs="Arial"/>
          <w:color w:val="454646"/>
          <w:sz w:val="18"/>
          <w:szCs w:val="18"/>
          <w:highlight w:val="yellow"/>
        </w:rPr>
        <w:t>Local variables in the main method</w:t>
      </w:r>
    </w:p>
    <w:p w:rsidR="00AD55E6" w:rsidRPr="00073A37" w:rsidRDefault="00AD55E6" w:rsidP="00AD55E6">
      <w:pPr>
        <w:numPr>
          <w:ilvl w:val="0"/>
          <w:numId w:val="9"/>
        </w:numPr>
        <w:shd w:val="clear" w:color="auto" w:fill="FFFFFF"/>
        <w:spacing w:before="100" w:beforeAutospacing="1" w:after="100" w:afterAutospacing="1" w:line="240" w:lineRule="auto"/>
        <w:textAlignment w:val="baseline"/>
        <w:rPr>
          <w:rFonts w:ascii="inherit" w:hAnsi="inherit" w:cs="Arial"/>
          <w:color w:val="454646"/>
          <w:sz w:val="18"/>
          <w:szCs w:val="18"/>
          <w:highlight w:val="yellow"/>
        </w:rPr>
      </w:pPr>
      <w:r w:rsidRPr="00073A37">
        <w:rPr>
          <w:rFonts w:ascii="inherit" w:hAnsi="inherit" w:cs="Arial"/>
          <w:color w:val="454646"/>
          <w:sz w:val="18"/>
          <w:szCs w:val="18"/>
          <w:highlight w:val="yellow"/>
        </w:rPr>
        <w:t>The main thread</w:t>
      </w:r>
    </w:p>
    <w:p w:rsidR="00AD55E6" w:rsidRPr="00073A37" w:rsidRDefault="00AD55E6" w:rsidP="00AD55E6">
      <w:pPr>
        <w:numPr>
          <w:ilvl w:val="0"/>
          <w:numId w:val="9"/>
        </w:numPr>
        <w:shd w:val="clear" w:color="auto" w:fill="FFFFFF"/>
        <w:spacing w:before="100" w:beforeAutospacing="1" w:after="100" w:afterAutospacing="1" w:line="240" w:lineRule="auto"/>
        <w:textAlignment w:val="baseline"/>
        <w:rPr>
          <w:rFonts w:ascii="inherit" w:hAnsi="inherit" w:cs="Arial"/>
          <w:color w:val="454646"/>
          <w:sz w:val="18"/>
          <w:szCs w:val="18"/>
          <w:highlight w:val="yellow"/>
        </w:rPr>
      </w:pPr>
      <w:r w:rsidRPr="00073A37">
        <w:rPr>
          <w:rFonts w:ascii="inherit" w:hAnsi="inherit" w:cs="Arial"/>
          <w:color w:val="454646"/>
          <w:sz w:val="18"/>
          <w:szCs w:val="18"/>
          <w:highlight w:val="yellow"/>
        </w:rPr>
        <w:t>Static variables of the main class</w:t>
      </w:r>
    </w:p>
    <w:p w:rsidR="00AD55E6" w:rsidRDefault="00AD55E6" w:rsidP="00AD55E6">
      <w:pPr>
        <w:pStyle w:val="Heading2"/>
        <w:shd w:val="clear" w:color="auto" w:fill="FFFFFF"/>
        <w:textAlignment w:val="baseline"/>
        <w:rPr>
          <w:rFonts w:ascii="Arial" w:hAnsi="Arial" w:cs="Arial"/>
          <w:b w:val="0"/>
          <w:bCs w:val="0"/>
          <w:color w:val="454646"/>
        </w:rPr>
      </w:pPr>
      <w:r>
        <w:rPr>
          <w:rFonts w:ascii="Arial" w:hAnsi="Arial" w:cs="Arial"/>
          <w:b w:val="0"/>
          <w:bCs w:val="0"/>
          <w:color w:val="454646"/>
        </w:rPr>
        <w:t>Marking and Sweeping Away Garbage</w:t>
      </w:r>
    </w:p>
    <w:p w:rsidR="00AD55E6" w:rsidRDefault="00AD55E6" w:rsidP="00AD55E6">
      <w:pPr>
        <w:pStyle w:val="NormalWeb"/>
        <w:shd w:val="clear" w:color="auto" w:fill="FFFFFF"/>
        <w:spacing w:before="0" w:after="0"/>
        <w:textAlignment w:val="baseline"/>
        <w:rPr>
          <w:rFonts w:ascii="Arial" w:hAnsi="Arial" w:cs="Arial"/>
          <w:color w:val="454646"/>
          <w:sz w:val="18"/>
          <w:szCs w:val="18"/>
        </w:rPr>
      </w:pPr>
      <w:r>
        <w:rPr>
          <w:rFonts w:ascii="Arial" w:hAnsi="Arial" w:cs="Arial"/>
          <w:color w:val="454646"/>
          <w:sz w:val="18"/>
          <w:szCs w:val="18"/>
        </w:rPr>
        <w:t>To determine which objects are no longer in use, the JVM intermittently runs what is very aptly called a </w:t>
      </w:r>
      <w:hyperlink r:id="rId23" w:history="1">
        <w:r>
          <w:rPr>
            <w:rStyle w:val="Hyperlink"/>
            <w:rFonts w:ascii="inherit" w:hAnsi="inherit" w:cs="Arial"/>
            <w:color w:val="00A1B2"/>
            <w:sz w:val="18"/>
            <w:szCs w:val="18"/>
            <w:bdr w:val="none" w:sz="0" w:space="0" w:color="auto" w:frame="1"/>
          </w:rPr>
          <w:t>mark-and-sweep algorithm</w:t>
        </w:r>
      </w:hyperlink>
      <w:r>
        <w:rPr>
          <w:rFonts w:ascii="Arial" w:hAnsi="Arial" w:cs="Arial"/>
          <w:color w:val="454646"/>
          <w:sz w:val="18"/>
          <w:szCs w:val="18"/>
        </w:rPr>
        <w:t>. As you might intuit, it’s a straightforward, two-step process:</w:t>
      </w:r>
    </w:p>
    <w:p w:rsidR="00AD55E6" w:rsidRDefault="00AD55E6" w:rsidP="00AD55E6">
      <w:pPr>
        <w:numPr>
          <w:ilvl w:val="0"/>
          <w:numId w:val="10"/>
        </w:numPr>
        <w:shd w:val="clear" w:color="auto" w:fill="FFFFFF"/>
        <w:spacing w:before="100" w:beforeAutospacing="1" w:after="100" w:afterAutospacing="1" w:line="240" w:lineRule="auto"/>
        <w:textAlignment w:val="baseline"/>
        <w:rPr>
          <w:rFonts w:ascii="inherit" w:hAnsi="inherit" w:cs="Arial"/>
          <w:color w:val="454646"/>
          <w:sz w:val="18"/>
          <w:szCs w:val="18"/>
        </w:rPr>
      </w:pPr>
      <w:r>
        <w:rPr>
          <w:rFonts w:ascii="inherit" w:hAnsi="inherit" w:cs="Arial"/>
          <w:color w:val="454646"/>
          <w:sz w:val="18"/>
          <w:szCs w:val="18"/>
        </w:rPr>
        <w:t>The algorithm traverses all object references, starting with the GC roots, and marks every object found as alive.</w:t>
      </w:r>
    </w:p>
    <w:p w:rsidR="00AD55E6" w:rsidRDefault="00AD55E6" w:rsidP="00AD55E6">
      <w:pPr>
        <w:numPr>
          <w:ilvl w:val="0"/>
          <w:numId w:val="10"/>
        </w:numPr>
        <w:shd w:val="clear" w:color="auto" w:fill="FFFFFF"/>
        <w:spacing w:before="100" w:beforeAutospacing="1" w:after="100" w:afterAutospacing="1" w:line="240" w:lineRule="auto"/>
        <w:textAlignment w:val="baseline"/>
        <w:rPr>
          <w:rFonts w:ascii="inherit" w:hAnsi="inherit" w:cs="Arial"/>
          <w:color w:val="454646"/>
          <w:sz w:val="18"/>
          <w:szCs w:val="18"/>
        </w:rPr>
      </w:pPr>
      <w:r>
        <w:rPr>
          <w:rFonts w:ascii="inherit" w:hAnsi="inherit" w:cs="Arial"/>
          <w:color w:val="454646"/>
          <w:sz w:val="18"/>
          <w:szCs w:val="18"/>
        </w:rPr>
        <w:t>All of the heap memory that is not occupied by marked objects is reclaimed. It is simply marked as free, essentially swept free of unused objects.</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Garbage collection is intended to remove the cause for classic memory leaks: unreachable-but-not-deleted objects in memory. However, this works only for memory leaks in the original sense. It’s possible to have unused objects that are still reachable by an application because the developer simply forgot to dereference them. Such objects cannot be garbage-collected. Even worse, such a logical memory leak cannot be detected by any software (see Figure 2.3). Even the best analysis software can only highlight suspicious objects. We will examine memory leak analysis in the Analyzing the Performance Impact of Memory Utilization and Garbage Collection section, below.</w:t>
      </w:r>
    </w:p>
    <w:p w:rsidR="00AD55E6" w:rsidRDefault="00AD55E6" w:rsidP="00AD55E6">
      <w:pPr>
        <w:pStyle w:val="NormalWeb"/>
        <w:shd w:val="clear" w:color="auto" w:fill="FFFFFF"/>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4133215" cy="2750820"/>
            <wp:effectExtent l="19050" t="0" r="635" b="0"/>
            <wp:docPr id="8" name="Picture 7" descr="When objects are no longer referenced directly or indirectly by a GC root, they will be removed. There are no classic memory leaks. Analysis cannot really identify memory leaks, it can only hint at suspicious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en objects are no longer referenced directly or indirectly by a GC root, they will be removed. There are no classic memory leaks. Analysis cannot really identify memory leaks, it can only hint at suspicious objects"/>
                    <pic:cNvPicPr>
                      <a:picLocks noChangeAspect="1" noChangeArrowheads="1"/>
                    </pic:cNvPicPr>
                  </pic:nvPicPr>
                  <pic:blipFill>
                    <a:blip r:embed="rId24"/>
                    <a:srcRect/>
                    <a:stretch>
                      <a:fillRect/>
                    </a:stretch>
                  </pic:blipFill>
                  <pic:spPr bwMode="auto">
                    <a:xfrm>
                      <a:off x="0" y="0"/>
                      <a:ext cx="4133215" cy="2750820"/>
                    </a:xfrm>
                    <a:prstGeom prst="rect">
                      <a:avLst/>
                    </a:prstGeom>
                    <a:noFill/>
                    <a:ln w="9525">
                      <a:noFill/>
                      <a:miter lim="800000"/>
                      <a:headEnd/>
                      <a:tailEnd/>
                    </a:ln>
                  </pic:spPr>
                </pic:pic>
              </a:graphicData>
            </a:graphic>
          </wp:inline>
        </w:drawing>
      </w:r>
    </w:p>
    <w:p w:rsidR="00671D9F" w:rsidRDefault="00AD55E6" w:rsidP="00AD55E6">
      <w:pPr>
        <w:pStyle w:val="ListParagraph"/>
        <w:rPr>
          <w:rFonts w:ascii="Arial" w:hAnsi="Arial" w:cs="Arial"/>
          <w:color w:val="454646"/>
          <w:sz w:val="18"/>
          <w:szCs w:val="18"/>
        </w:rPr>
      </w:pPr>
      <w:r>
        <w:rPr>
          <w:rFonts w:ascii="Arial" w:hAnsi="Arial" w:cs="Arial"/>
          <w:color w:val="454646"/>
          <w:sz w:val="18"/>
          <w:szCs w:val="18"/>
        </w:rPr>
        <w:lastRenderedPageBreak/>
        <w:t>Figure 2.3: When objects are no longer referenced directly or indirectly by a GC root, they will be removed. There are no classic memory leaks. Analysis cannot really identify memory leaks; it can only point out suspicious objects.</w:t>
      </w:r>
    </w:p>
    <w:p w:rsidR="00FA5A1B" w:rsidRDefault="00FA5A1B" w:rsidP="00AD55E6">
      <w:pPr>
        <w:pStyle w:val="ListParagraph"/>
        <w:rPr>
          <w:rFonts w:ascii="Arial" w:hAnsi="Arial" w:cs="Arial"/>
          <w:color w:val="454646"/>
          <w:sz w:val="18"/>
          <w:szCs w:val="18"/>
        </w:rPr>
      </w:pPr>
    </w:p>
    <w:p w:rsidR="00FA5A1B" w:rsidRPr="000D31B3" w:rsidRDefault="00FA5A1B" w:rsidP="00FA5A1B">
      <w:pPr>
        <w:pStyle w:val="NormalWeb"/>
        <w:numPr>
          <w:ilvl w:val="0"/>
          <w:numId w:val="1"/>
        </w:numPr>
        <w:shd w:val="clear" w:color="auto" w:fill="FFFFFF"/>
        <w:textAlignment w:val="baseline"/>
        <w:rPr>
          <w:rFonts w:ascii="Arial" w:hAnsi="Arial" w:cs="Arial"/>
          <w:b/>
          <w:color w:val="454646"/>
          <w:sz w:val="18"/>
          <w:szCs w:val="18"/>
        </w:rPr>
      </w:pPr>
      <w:r w:rsidRPr="000D31B3">
        <w:rPr>
          <w:rFonts w:ascii="Arial" w:hAnsi="Arial" w:cs="Arial"/>
          <w:b/>
          <w:color w:val="454646"/>
          <w:sz w:val="18"/>
          <w:szCs w:val="18"/>
        </w:rPr>
        <w:t>Is Java Functional programming language?</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Java is Imperative programming language. It can have external global variable that can be updated.</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ab/>
      </w:r>
      <w:proofErr w:type="spellStart"/>
      <w:proofErr w:type="gramStart"/>
      <w:r>
        <w:rPr>
          <w:rFonts w:ascii="Arial" w:hAnsi="Arial" w:cs="Arial"/>
          <w:color w:val="454646"/>
          <w:sz w:val="18"/>
          <w:szCs w:val="18"/>
        </w:rPr>
        <w:t>int</w:t>
      </w:r>
      <w:proofErr w:type="spellEnd"/>
      <w:proofErr w:type="gramEnd"/>
      <w:r>
        <w:rPr>
          <w:rFonts w:ascii="Arial" w:hAnsi="Arial" w:cs="Arial"/>
          <w:color w:val="454646"/>
          <w:sz w:val="18"/>
          <w:szCs w:val="18"/>
        </w:rPr>
        <w:t xml:space="preserve"> total =0;</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ab/>
      </w:r>
      <w:proofErr w:type="gramStart"/>
      <w:r>
        <w:rPr>
          <w:rFonts w:ascii="Arial" w:hAnsi="Arial" w:cs="Arial"/>
          <w:color w:val="454646"/>
          <w:sz w:val="18"/>
          <w:szCs w:val="18"/>
        </w:rPr>
        <w:t>for(</w:t>
      </w:r>
      <w:proofErr w:type="spellStart"/>
      <w:proofErr w:type="gramEnd"/>
      <w:r>
        <w:rPr>
          <w:rFonts w:ascii="Arial" w:hAnsi="Arial" w:cs="Arial"/>
          <w:color w:val="454646"/>
          <w:sz w:val="18"/>
          <w:szCs w:val="18"/>
        </w:rPr>
        <w:t>int</w:t>
      </w:r>
      <w:proofErr w:type="spellEnd"/>
      <w:r>
        <w:rPr>
          <w:rFonts w:ascii="Arial" w:hAnsi="Arial" w:cs="Arial"/>
          <w:color w:val="454646"/>
          <w:sz w:val="18"/>
          <w:szCs w:val="18"/>
        </w:rPr>
        <w:t xml:space="preserve"> </w:t>
      </w:r>
      <w:proofErr w:type="spellStart"/>
      <w:r>
        <w:rPr>
          <w:rFonts w:ascii="Arial" w:hAnsi="Arial" w:cs="Arial"/>
          <w:color w:val="454646"/>
          <w:sz w:val="18"/>
          <w:szCs w:val="18"/>
        </w:rPr>
        <w:t>i</w:t>
      </w:r>
      <w:proofErr w:type="spellEnd"/>
      <w:r>
        <w:rPr>
          <w:rFonts w:ascii="Arial" w:hAnsi="Arial" w:cs="Arial"/>
          <w:color w:val="454646"/>
          <w:sz w:val="18"/>
          <w:szCs w:val="18"/>
        </w:rPr>
        <w:t>=0;i&lt;=10;i++){</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ab/>
      </w:r>
      <w:r>
        <w:rPr>
          <w:rFonts w:ascii="Arial" w:hAnsi="Arial" w:cs="Arial"/>
          <w:color w:val="454646"/>
          <w:sz w:val="18"/>
          <w:szCs w:val="18"/>
        </w:rPr>
        <w:tab/>
      </w:r>
      <w:proofErr w:type="gramStart"/>
      <w:r>
        <w:rPr>
          <w:rFonts w:ascii="Arial" w:hAnsi="Arial" w:cs="Arial"/>
          <w:color w:val="454646"/>
          <w:sz w:val="18"/>
          <w:szCs w:val="18"/>
        </w:rPr>
        <w:t>total=</w:t>
      </w:r>
      <w:proofErr w:type="spellStart"/>
      <w:proofErr w:type="gramEnd"/>
      <w:r>
        <w:rPr>
          <w:rFonts w:ascii="Arial" w:hAnsi="Arial" w:cs="Arial"/>
          <w:color w:val="454646"/>
          <w:sz w:val="18"/>
          <w:szCs w:val="18"/>
        </w:rPr>
        <w:t>total+i</w:t>
      </w:r>
      <w:proofErr w:type="spellEnd"/>
      <w:r>
        <w:rPr>
          <w:rFonts w:ascii="Arial" w:hAnsi="Arial" w:cs="Arial"/>
          <w:color w:val="454646"/>
          <w:sz w:val="18"/>
          <w:szCs w:val="18"/>
        </w:rPr>
        <w:t>;  //total is outside for loop and is updated from inside this loop.</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ab/>
        <w:t>}</w:t>
      </w:r>
    </w:p>
    <w:p w:rsidR="00FA5A1B" w:rsidRDefault="00FA5A1B" w:rsidP="00FA5A1B">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Haskell is functional programming language.</w:t>
      </w:r>
    </w:p>
    <w:p w:rsidR="00FA5A1B" w:rsidRDefault="00175C77" w:rsidP="00FA5A1B">
      <w:pPr>
        <w:pStyle w:val="NormalWeb"/>
        <w:shd w:val="clear" w:color="auto" w:fill="FFFFFF"/>
        <w:ind w:left="720"/>
        <w:textAlignment w:val="baseline"/>
        <w:rPr>
          <w:rFonts w:ascii="Arial" w:hAnsi="Arial" w:cs="Arial"/>
          <w:color w:val="454646"/>
          <w:sz w:val="18"/>
          <w:szCs w:val="18"/>
        </w:rPr>
      </w:pPr>
      <w:hyperlink r:id="rId25" w:history="1">
        <w:r w:rsidR="00C748CA" w:rsidRPr="00671F0F">
          <w:rPr>
            <w:rStyle w:val="Hyperlink"/>
            <w:rFonts w:ascii="Arial" w:hAnsi="Arial" w:cs="Arial"/>
            <w:sz w:val="18"/>
            <w:szCs w:val="18"/>
          </w:rPr>
          <w:t>https://www.youtube.com/watch?v=sqV3pL5x8PI</w:t>
        </w:r>
      </w:hyperlink>
    </w:p>
    <w:p w:rsidR="00C748CA" w:rsidRDefault="00C748CA" w:rsidP="00C748CA">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Spring:</w:t>
      </w:r>
    </w:p>
    <w:p w:rsidR="00C1538E" w:rsidRDefault="00C1538E" w:rsidP="00C1538E">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 xml:space="preserve">Interview questions: </w:t>
      </w:r>
      <w:r w:rsidRPr="00C1538E">
        <w:rPr>
          <w:rFonts w:ascii="Arial" w:hAnsi="Arial" w:cs="Arial"/>
          <w:color w:val="454646"/>
          <w:sz w:val="18"/>
          <w:szCs w:val="18"/>
        </w:rPr>
        <w:t>https://www.edureka.co/blog/interview-questions/spring-interview-questions/</w:t>
      </w:r>
    </w:p>
    <w:p w:rsidR="00C748CA" w:rsidRPr="00A10324" w:rsidRDefault="00C748CA" w:rsidP="00C748CA">
      <w:pPr>
        <w:pStyle w:val="NormalWeb"/>
        <w:shd w:val="clear" w:color="auto" w:fill="FFFFFF"/>
        <w:ind w:left="720"/>
        <w:textAlignment w:val="baseline"/>
        <w:rPr>
          <w:rFonts w:ascii="Arial" w:hAnsi="Arial" w:cs="Arial"/>
          <w:b/>
          <w:color w:val="454646"/>
          <w:sz w:val="18"/>
          <w:szCs w:val="18"/>
        </w:rPr>
      </w:pPr>
      <w:r w:rsidRPr="00A10324">
        <w:rPr>
          <w:rFonts w:ascii="Arial" w:hAnsi="Arial" w:cs="Arial"/>
          <w:b/>
          <w:color w:val="454646"/>
          <w:sz w:val="18"/>
          <w:szCs w:val="18"/>
        </w:rPr>
        <w:t>Primary Function:</w:t>
      </w:r>
    </w:p>
    <w:p w:rsidR="00C748CA" w:rsidRDefault="00BC4124" w:rsidP="00C748CA">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Outsourcing the creation</w:t>
      </w:r>
      <w:r w:rsidR="00C748CA">
        <w:rPr>
          <w:rFonts w:ascii="Arial" w:hAnsi="Arial" w:cs="Arial"/>
          <w:color w:val="454646"/>
          <w:sz w:val="18"/>
          <w:szCs w:val="18"/>
        </w:rPr>
        <w:t xml:space="preserve"> and manage</w:t>
      </w:r>
      <w:r>
        <w:rPr>
          <w:rFonts w:ascii="Arial" w:hAnsi="Arial" w:cs="Arial"/>
          <w:color w:val="454646"/>
          <w:sz w:val="18"/>
          <w:szCs w:val="18"/>
        </w:rPr>
        <w:t>ment of</w:t>
      </w:r>
      <w:r w:rsidR="00C748CA">
        <w:rPr>
          <w:rFonts w:ascii="Arial" w:hAnsi="Arial" w:cs="Arial"/>
          <w:color w:val="454646"/>
          <w:sz w:val="18"/>
          <w:szCs w:val="18"/>
        </w:rPr>
        <w:t xml:space="preserve"> objects </w:t>
      </w:r>
      <w:r w:rsidR="00A92885">
        <w:rPr>
          <w:rFonts w:ascii="Arial" w:hAnsi="Arial" w:cs="Arial"/>
          <w:color w:val="454646"/>
          <w:sz w:val="18"/>
          <w:szCs w:val="18"/>
        </w:rPr>
        <w:t xml:space="preserve">to an object factory </w:t>
      </w:r>
      <w:r w:rsidR="00C748CA">
        <w:rPr>
          <w:rFonts w:ascii="Arial" w:hAnsi="Arial" w:cs="Arial"/>
          <w:color w:val="454646"/>
          <w:sz w:val="18"/>
          <w:szCs w:val="18"/>
        </w:rPr>
        <w:t>(Inversion of Control)</w:t>
      </w:r>
    </w:p>
    <w:p w:rsidR="00C748CA" w:rsidRDefault="00C748CA" w:rsidP="00C748CA">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Inject object’s dependencies (Dependency Injection)</w:t>
      </w:r>
    </w:p>
    <w:p w:rsidR="001E5EDA" w:rsidRPr="00A10324" w:rsidRDefault="001E5EDA" w:rsidP="001E5EDA">
      <w:pPr>
        <w:pStyle w:val="NormalWeb"/>
        <w:shd w:val="clear" w:color="auto" w:fill="FFFFFF"/>
        <w:ind w:left="1080"/>
        <w:textAlignment w:val="baseline"/>
        <w:rPr>
          <w:rFonts w:ascii="Arial" w:hAnsi="Arial" w:cs="Arial"/>
          <w:b/>
          <w:color w:val="454646"/>
          <w:sz w:val="18"/>
          <w:szCs w:val="18"/>
        </w:rPr>
      </w:pPr>
      <w:r w:rsidRPr="00A10324">
        <w:rPr>
          <w:rFonts w:ascii="Arial" w:hAnsi="Arial" w:cs="Arial"/>
          <w:b/>
          <w:color w:val="454646"/>
          <w:sz w:val="18"/>
          <w:szCs w:val="18"/>
        </w:rPr>
        <w:t>Types of Injection</w:t>
      </w:r>
    </w:p>
    <w:p w:rsidR="001E5EDA" w:rsidRDefault="00692D18" w:rsidP="00692D18">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Constructor injection</w:t>
      </w:r>
    </w:p>
    <w:p w:rsidR="00692D18" w:rsidRDefault="00692D18" w:rsidP="00692D18">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Setter injection</w:t>
      </w:r>
    </w:p>
    <w:p w:rsidR="00692D18" w:rsidRDefault="00692D18" w:rsidP="00692D18">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Any Method injection</w:t>
      </w:r>
    </w:p>
    <w:p w:rsidR="00692D18" w:rsidRDefault="00692D18" w:rsidP="00692D18">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Field Injection</w:t>
      </w:r>
    </w:p>
    <w:p w:rsidR="0021765F" w:rsidRPr="0021765F" w:rsidRDefault="0021765F" w:rsidP="0021765F">
      <w:pPr>
        <w:pStyle w:val="NormalWeb"/>
        <w:shd w:val="clear" w:color="auto" w:fill="FFFFFF"/>
        <w:textAlignment w:val="baseline"/>
        <w:rPr>
          <w:rFonts w:ascii="Arial" w:hAnsi="Arial" w:cs="Arial"/>
          <w:b/>
          <w:color w:val="454646"/>
          <w:sz w:val="18"/>
          <w:szCs w:val="18"/>
        </w:rPr>
      </w:pPr>
      <w:r w:rsidRPr="0021765F">
        <w:rPr>
          <w:rFonts w:ascii="Arial" w:hAnsi="Arial" w:cs="Arial"/>
          <w:b/>
          <w:color w:val="454646"/>
          <w:sz w:val="18"/>
          <w:szCs w:val="18"/>
        </w:rPr>
        <w:tab/>
      </w:r>
      <w:proofErr w:type="spellStart"/>
      <w:proofErr w:type="gramStart"/>
      <w:r w:rsidRPr="0021765F">
        <w:rPr>
          <w:rFonts w:ascii="Arial" w:hAnsi="Arial" w:cs="Arial"/>
          <w:b/>
          <w:color w:val="454646"/>
          <w:sz w:val="18"/>
          <w:szCs w:val="18"/>
        </w:rPr>
        <w:t>IoC</w:t>
      </w:r>
      <w:proofErr w:type="spellEnd"/>
      <w:proofErr w:type="gramEnd"/>
      <w:r w:rsidRPr="0021765F">
        <w:rPr>
          <w:rFonts w:ascii="Arial" w:hAnsi="Arial" w:cs="Arial"/>
          <w:b/>
          <w:color w:val="454646"/>
          <w:sz w:val="18"/>
          <w:szCs w:val="18"/>
        </w:rPr>
        <w:t xml:space="preserve"> (Inversion of Control):</w:t>
      </w:r>
    </w:p>
    <w:p w:rsidR="0021765F" w:rsidRDefault="0021765F" w:rsidP="0021765F">
      <w:pPr>
        <w:pStyle w:val="NormalWeb"/>
        <w:shd w:val="clear" w:color="auto" w:fill="FFFFFF"/>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571631" cy="1995777"/>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570632" cy="1995219"/>
                    </a:xfrm>
                    <a:prstGeom prst="rect">
                      <a:avLst/>
                    </a:prstGeom>
                    <a:noFill/>
                    <a:ln w="9525">
                      <a:noFill/>
                      <a:miter lim="800000"/>
                      <a:headEnd/>
                      <a:tailEnd/>
                    </a:ln>
                  </pic:spPr>
                </pic:pic>
              </a:graphicData>
            </a:graphic>
          </wp:inline>
        </w:drawing>
      </w:r>
    </w:p>
    <w:p w:rsidR="00BF22F0" w:rsidRDefault="00BF22F0" w:rsidP="009470A1">
      <w:pPr>
        <w:pStyle w:val="NormalWeb"/>
        <w:shd w:val="clear" w:color="auto" w:fill="FFFFFF"/>
        <w:jc w:val="center"/>
        <w:textAlignment w:val="baseline"/>
        <w:rPr>
          <w:rFonts w:ascii="Arial" w:hAnsi="Arial" w:cs="Arial"/>
          <w:color w:val="454646"/>
          <w:sz w:val="18"/>
          <w:szCs w:val="18"/>
        </w:rPr>
      </w:pPr>
    </w:p>
    <w:p w:rsidR="0021765F" w:rsidRDefault="0021765F" w:rsidP="0021765F">
      <w:pPr>
        <w:pStyle w:val="NormalWeb"/>
        <w:shd w:val="clear" w:color="auto" w:fill="FFFFFF"/>
        <w:textAlignment w:val="baseline"/>
        <w:rPr>
          <w:rFonts w:ascii="Arial" w:hAnsi="Arial" w:cs="Arial"/>
          <w:color w:val="454646"/>
          <w:sz w:val="18"/>
          <w:szCs w:val="18"/>
        </w:rPr>
      </w:pPr>
      <w:r>
        <w:rPr>
          <w:rFonts w:ascii="Arial" w:hAnsi="Arial" w:cs="Arial"/>
          <w:noProof/>
          <w:color w:val="454646"/>
          <w:sz w:val="18"/>
          <w:szCs w:val="18"/>
        </w:rPr>
        <w:drawing>
          <wp:anchor distT="0" distB="0" distL="114300" distR="114300" simplePos="0" relativeHeight="251658240" behindDoc="0" locked="0" layoutInCell="1" allowOverlap="1">
            <wp:simplePos x="360956" y="2401294"/>
            <wp:positionH relativeFrom="column">
              <wp:align>left</wp:align>
            </wp:positionH>
            <wp:positionV relativeFrom="paragraph">
              <wp:align>top</wp:align>
            </wp:positionV>
            <wp:extent cx="3312547" cy="1653871"/>
            <wp:effectExtent l="19050" t="0" r="2153"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312547" cy="1653871"/>
                    </a:xfrm>
                    <a:prstGeom prst="rect">
                      <a:avLst/>
                    </a:prstGeom>
                    <a:noFill/>
                    <a:ln w="9525">
                      <a:noFill/>
                      <a:miter lim="800000"/>
                      <a:headEnd/>
                      <a:tailEnd/>
                    </a:ln>
                  </pic:spPr>
                </pic:pic>
              </a:graphicData>
            </a:graphic>
          </wp:anchor>
        </w:drawing>
      </w:r>
      <w:r w:rsidR="00285177">
        <w:rPr>
          <w:rFonts w:ascii="Arial" w:hAnsi="Arial" w:cs="Arial"/>
          <w:color w:val="454646"/>
          <w:sz w:val="18"/>
          <w:szCs w:val="18"/>
        </w:rPr>
        <w:br w:type="textWrapping" w:clear="all"/>
      </w:r>
    </w:p>
    <w:p w:rsidR="0021765F" w:rsidRPr="00285177" w:rsidRDefault="00285177" w:rsidP="0021765F">
      <w:pPr>
        <w:pStyle w:val="NormalWeb"/>
        <w:shd w:val="clear" w:color="auto" w:fill="FFFFFF"/>
        <w:textAlignment w:val="baseline"/>
        <w:rPr>
          <w:rFonts w:ascii="Arial" w:hAnsi="Arial" w:cs="Arial"/>
          <w:color w:val="454646"/>
          <w:sz w:val="18"/>
          <w:szCs w:val="18"/>
        </w:rPr>
      </w:pPr>
      <w:r w:rsidRPr="00285177">
        <w:rPr>
          <w:rFonts w:ascii="Arial" w:hAnsi="Arial" w:cs="Arial"/>
          <w:b/>
          <w:color w:val="454646"/>
          <w:sz w:val="18"/>
          <w:szCs w:val="18"/>
        </w:rPr>
        <w:t>Dependency Injection:</w:t>
      </w:r>
      <w:r>
        <w:rPr>
          <w:rFonts w:ascii="Arial" w:hAnsi="Arial" w:cs="Arial"/>
          <w:b/>
          <w:color w:val="454646"/>
          <w:sz w:val="18"/>
          <w:szCs w:val="18"/>
        </w:rPr>
        <w:t xml:space="preserve"> </w:t>
      </w:r>
      <w:r w:rsidR="00DE2B08" w:rsidRPr="00DE2B08">
        <w:rPr>
          <w:rFonts w:ascii="Arial" w:hAnsi="Arial" w:cs="Arial"/>
          <w:color w:val="454646"/>
          <w:sz w:val="18"/>
          <w:szCs w:val="18"/>
        </w:rPr>
        <w:t xml:space="preserve">In this </w:t>
      </w:r>
      <w:r w:rsidR="00DE2B08">
        <w:rPr>
          <w:rFonts w:ascii="Arial" w:hAnsi="Arial" w:cs="Arial"/>
          <w:color w:val="454646"/>
          <w:sz w:val="18"/>
          <w:szCs w:val="18"/>
        </w:rPr>
        <w:t xml:space="preserve">example, Spring will create the </w:t>
      </w:r>
      <w:proofErr w:type="gramStart"/>
      <w:r w:rsidR="00DE2B08">
        <w:rPr>
          <w:rFonts w:ascii="Arial" w:hAnsi="Arial" w:cs="Arial"/>
          <w:color w:val="454646"/>
          <w:sz w:val="18"/>
          <w:szCs w:val="18"/>
        </w:rPr>
        <w:t>object</w:t>
      </w:r>
      <w:r w:rsidR="00F719F0">
        <w:rPr>
          <w:rFonts w:ascii="Arial" w:hAnsi="Arial" w:cs="Arial"/>
          <w:color w:val="454646"/>
          <w:sz w:val="18"/>
          <w:szCs w:val="18"/>
        </w:rPr>
        <w:t>(</w:t>
      </w:r>
      <w:proofErr w:type="gramEnd"/>
      <w:r w:rsidR="00F719F0">
        <w:rPr>
          <w:rFonts w:ascii="Arial" w:hAnsi="Arial" w:cs="Arial"/>
          <w:color w:val="454646"/>
          <w:sz w:val="18"/>
          <w:szCs w:val="18"/>
        </w:rPr>
        <w:t xml:space="preserve">for </w:t>
      </w:r>
      <w:proofErr w:type="spellStart"/>
      <w:r w:rsidR="00F719F0">
        <w:rPr>
          <w:rFonts w:ascii="Arial" w:hAnsi="Arial" w:cs="Arial"/>
          <w:color w:val="454646"/>
          <w:sz w:val="18"/>
          <w:szCs w:val="18"/>
        </w:rPr>
        <w:t>BaseballCoach</w:t>
      </w:r>
      <w:proofErr w:type="spellEnd"/>
      <w:r w:rsidR="00F719F0">
        <w:rPr>
          <w:rFonts w:ascii="Arial" w:hAnsi="Arial" w:cs="Arial"/>
          <w:color w:val="454646"/>
          <w:sz w:val="18"/>
          <w:szCs w:val="18"/>
        </w:rPr>
        <w:t>)</w:t>
      </w:r>
      <w:r w:rsidR="00DE2B08">
        <w:rPr>
          <w:rFonts w:ascii="Arial" w:hAnsi="Arial" w:cs="Arial"/>
          <w:color w:val="454646"/>
          <w:sz w:val="18"/>
          <w:szCs w:val="18"/>
        </w:rPr>
        <w:t xml:space="preserve"> and inject the dependency(object for </w:t>
      </w:r>
      <w:proofErr w:type="spellStart"/>
      <w:r w:rsidR="00DE2B08">
        <w:rPr>
          <w:rFonts w:ascii="Arial" w:hAnsi="Arial" w:cs="Arial"/>
          <w:color w:val="454646"/>
          <w:sz w:val="18"/>
          <w:szCs w:val="18"/>
        </w:rPr>
        <w:t>HappyFortuneService</w:t>
      </w:r>
      <w:proofErr w:type="spellEnd"/>
      <w:r w:rsidR="00DE2B08">
        <w:rPr>
          <w:rFonts w:ascii="Arial" w:hAnsi="Arial" w:cs="Arial"/>
          <w:color w:val="454646"/>
          <w:sz w:val="18"/>
          <w:szCs w:val="18"/>
        </w:rPr>
        <w:t>) as an argument to constructor.</w:t>
      </w:r>
    </w:p>
    <w:p w:rsidR="00285177" w:rsidRDefault="00285177" w:rsidP="0021765F">
      <w:pPr>
        <w:pStyle w:val="NormalWeb"/>
        <w:shd w:val="clear" w:color="auto" w:fill="FFFFFF"/>
        <w:textAlignment w:val="baseline"/>
        <w:rPr>
          <w:rFonts w:ascii="Arial" w:hAnsi="Arial" w:cs="Arial"/>
          <w:b/>
          <w:color w:val="454646"/>
          <w:sz w:val="18"/>
          <w:szCs w:val="18"/>
        </w:rPr>
      </w:pPr>
      <w:r>
        <w:rPr>
          <w:rFonts w:ascii="Arial" w:hAnsi="Arial" w:cs="Arial"/>
          <w:b/>
          <w:noProof/>
          <w:color w:val="454646"/>
          <w:sz w:val="18"/>
          <w:szCs w:val="18"/>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797576" cy="1908313"/>
            <wp:effectExtent l="19050" t="0" r="0" b="0"/>
            <wp:wrapSquare wrapText="bothSides"/>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797576" cy="1908313"/>
                    </a:xfrm>
                    <a:prstGeom prst="rect">
                      <a:avLst/>
                    </a:prstGeom>
                    <a:noFill/>
                    <a:ln w="9525">
                      <a:noFill/>
                      <a:miter lim="800000"/>
                      <a:headEnd/>
                      <a:tailEnd/>
                    </a:ln>
                  </pic:spPr>
                </pic:pic>
              </a:graphicData>
            </a:graphic>
          </wp:anchor>
        </w:drawing>
      </w:r>
      <w:r w:rsidR="00D51E42">
        <w:rPr>
          <w:rFonts w:ascii="Arial" w:hAnsi="Arial" w:cs="Arial"/>
          <w:b/>
          <w:color w:val="454646"/>
          <w:sz w:val="18"/>
          <w:szCs w:val="18"/>
        </w:rPr>
        <w:br w:type="textWrapping" w:clear="all"/>
      </w:r>
    </w:p>
    <w:p w:rsidR="00D51E42" w:rsidRPr="00285177" w:rsidRDefault="00D51E42" w:rsidP="0021765F">
      <w:pPr>
        <w:pStyle w:val="NormalWeb"/>
        <w:shd w:val="clear" w:color="auto" w:fill="FFFFFF"/>
        <w:textAlignment w:val="baseline"/>
        <w:rPr>
          <w:rFonts w:ascii="Arial" w:hAnsi="Arial" w:cs="Arial"/>
          <w:b/>
          <w:color w:val="454646"/>
          <w:sz w:val="18"/>
          <w:szCs w:val="18"/>
        </w:rPr>
      </w:pPr>
      <w:r>
        <w:rPr>
          <w:rFonts w:ascii="Arial" w:hAnsi="Arial" w:cs="Arial"/>
          <w:b/>
          <w:noProof/>
          <w:color w:val="454646"/>
          <w:sz w:val="18"/>
          <w:szCs w:val="18"/>
        </w:rPr>
        <w:drawing>
          <wp:inline distT="0" distB="0" distL="0" distR="0">
            <wp:extent cx="3808675" cy="1699367"/>
            <wp:effectExtent l="19050" t="0" r="132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3807610" cy="1698892"/>
                    </a:xfrm>
                    <a:prstGeom prst="rect">
                      <a:avLst/>
                    </a:prstGeom>
                    <a:noFill/>
                    <a:ln w="9525">
                      <a:noFill/>
                      <a:miter lim="800000"/>
                      <a:headEnd/>
                      <a:tailEnd/>
                    </a:ln>
                  </pic:spPr>
                </pic:pic>
              </a:graphicData>
            </a:graphic>
          </wp:inline>
        </w:drawing>
      </w:r>
    </w:p>
    <w:p w:rsidR="0021765F" w:rsidRDefault="00D00BF2" w:rsidP="00D00BF2">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Spring Bean Scope</w:t>
      </w:r>
    </w:p>
    <w:p w:rsidR="00D00BF2" w:rsidRDefault="00D00BF2" w:rsidP="00D00BF2">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2098840" cy="1830987"/>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2101117" cy="1832973"/>
                    </a:xfrm>
                    <a:prstGeom prst="rect">
                      <a:avLst/>
                    </a:prstGeom>
                    <a:noFill/>
                    <a:ln w="9525">
                      <a:noFill/>
                      <a:miter lim="800000"/>
                      <a:headEnd/>
                      <a:tailEnd/>
                    </a:ln>
                  </pic:spPr>
                </pic:pic>
              </a:graphicData>
            </a:graphic>
          </wp:inline>
        </w:drawing>
      </w:r>
    </w:p>
    <w:p w:rsidR="00D00BF2" w:rsidRDefault="00D00BF2" w:rsidP="00D00BF2">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598115" cy="1820849"/>
            <wp:effectExtent l="19050" t="0" r="2335"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3598347" cy="1820966"/>
                    </a:xfrm>
                    <a:prstGeom prst="rect">
                      <a:avLst/>
                    </a:prstGeom>
                    <a:noFill/>
                    <a:ln w="9525">
                      <a:noFill/>
                      <a:miter lim="800000"/>
                      <a:headEnd/>
                      <a:tailEnd/>
                    </a:ln>
                  </pic:spPr>
                </pic:pic>
              </a:graphicData>
            </a:graphic>
          </wp:inline>
        </w:drawing>
      </w:r>
    </w:p>
    <w:p w:rsidR="00D00BF2" w:rsidRDefault="00D00BF2" w:rsidP="00D00BF2">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lastRenderedPageBreak/>
        <w:drawing>
          <wp:inline distT="0" distB="0" distL="0" distR="0">
            <wp:extent cx="3221220" cy="1367624"/>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3222751" cy="1368274"/>
                    </a:xfrm>
                    <a:prstGeom prst="rect">
                      <a:avLst/>
                    </a:prstGeom>
                    <a:noFill/>
                    <a:ln w="9525">
                      <a:noFill/>
                      <a:miter lim="800000"/>
                      <a:headEnd/>
                      <a:tailEnd/>
                    </a:ln>
                  </pic:spPr>
                </pic:pic>
              </a:graphicData>
            </a:graphic>
          </wp:inline>
        </w:drawing>
      </w:r>
    </w:p>
    <w:p w:rsidR="00D00BF2" w:rsidRDefault="00D00BF2" w:rsidP="00D00BF2">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225082" cy="178160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3229336" cy="1783953"/>
                    </a:xfrm>
                    <a:prstGeom prst="rect">
                      <a:avLst/>
                    </a:prstGeom>
                    <a:noFill/>
                    <a:ln w="9525">
                      <a:noFill/>
                      <a:miter lim="800000"/>
                      <a:headEnd/>
                      <a:tailEnd/>
                    </a:ln>
                  </pic:spPr>
                </pic:pic>
              </a:graphicData>
            </a:graphic>
          </wp:inline>
        </w:drawing>
      </w:r>
    </w:p>
    <w:p w:rsidR="00D00BF2" w:rsidRDefault="00D00BF2" w:rsidP="00D00BF2">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439767" cy="1612132"/>
            <wp:effectExtent l="19050" t="0" r="828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3441355" cy="1612876"/>
                    </a:xfrm>
                    <a:prstGeom prst="rect">
                      <a:avLst/>
                    </a:prstGeom>
                    <a:noFill/>
                    <a:ln w="9525">
                      <a:noFill/>
                      <a:miter lim="800000"/>
                      <a:headEnd/>
                      <a:tailEnd/>
                    </a:ln>
                  </pic:spPr>
                </pic:pic>
              </a:graphicData>
            </a:graphic>
          </wp:inline>
        </w:drawing>
      </w:r>
    </w:p>
    <w:p w:rsidR="0021765F" w:rsidRDefault="00A07260" w:rsidP="00A07260">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Bean lifecycle</w:t>
      </w:r>
    </w:p>
    <w:p w:rsidR="00A07260" w:rsidRDefault="00A07260" w:rsidP="00A07260">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5014125" cy="255130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016764" cy="2552646"/>
                    </a:xfrm>
                    <a:prstGeom prst="rect">
                      <a:avLst/>
                    </a:prstGeom>
                    <a:noFill/>
                    <a:ln w="9525">
                      <a:noFill/>
                      <a:miter lim="800000"/>
                      <a:headEnd/>
                      <a:tailEnd/>
                    </a:ln>
                  </pic:spPr>
                </pic:pic>
              </a:graphicData>
            </a:graphic>
          </wp:inline>
        </w:drawing>
      </w:r>
    </w:p>
    <w:p w:rsidR="00A10324" w:rsidRDefault="00A10324" w:rsidP="00A10324">
      <w:pPr>
        <w:pStyle w:val="NormalWeb"/>
        <w:shd w:val="clear" w:color="auto" w:fill="FFFFFF"/>
        <w:textAlignment w:val="baseline"/>
        <w:rPr>
          <w:rFonts w:ascii="Arial" w:hAnsi="Arial" w:cs="Arial"/>
          <w:b/>
          <w:color w:val="454646"/>
          <w:sz w:val="18"/>
          <w:szCs w:val="18"/>
        </w:rPr>
      </w:pPr>
      <w:r w:rsidRPr="00A10324">
        <w:rPr>
          <w:rFonts w:ascii="Arial" w:hAnsi="Arial" w:cs="Arial"/>
          <w:b/>
          <w:color w:val="454646"/>
          <w:sz w:val="18"/>
          <w:szCs w:val="18"/>
        </w:rPr>
        <w:tab/>
        <w:t>What is Spring MVC?</w:t>
      </w:r>
    </w:p>
    <w:p w:rsidR="00A10324" w:rsidRDefault="00A10324" w:rsidP="00A10324">
      <w:pPr>
        <w:pStyle w:val="NormalWeb"/>
        <w:shd w:val="clear" w:color="auto" w:fill="FFFFFF"/>
        <w:ind w:left="720"/>
        <w:textAlignment w:val="baseline"/>
        <w:rPr>
          <w:rFonts w:ascii="Arial" w:hAnsi="Arial" w:cs="Arial"/>
          <w:color w:val="454646"/>
          <w:sz w:val="18"/>
          <w:szCs w:val="18"/>
        </w:rPr>
      </w:pPr>
      <w:r w:rsidRPr="00A10324">
        <w:rPr>
          <w:rFonts w:ascii="Arial" w:hAnsi="Arial" w:cs="Arial"/>
          <w:color w:val="454646"/>
          <w:sz w:val="18"/>
          <w:szCs w:val="18"/>
        </w:rPr>
        <w:t>-</w:t>
      </w:r>
      <w:r>
        <w:rPr>
          <w:rFonts w:ascii="Arial" w:hAnsi="Arial" w:cs="Arial"/>
          <w:color w:val="454646"/>
          <w:sz w:val="18"/>
          <w:szCs w:val="18"/>
        </w:rPr>
        <w:t xml:space="preserve"> </w:t>
      </w:r>
      <w:r w:rsidRPr="00A10324">
        <w:rPr>
          <w:rFonts w:ascii="Arial" w:hAnsi="Arial" w:cs="Arial"/>
          <w:color w:val="454646"/>
          <w:sz w:val="18"/>
          <w:szCs w:val="18"/>
        </w:rPr>
        <w:t>Framework for building web application</w:t>
      </w:r>
      <w:r>
        <w:rPr>
          <w:rFonts w:ascii="Arial" w:hAnsi="Arial" w:cs="Arial"/>
          <w:color w:val="454646"/>
          <w:sz w:val="18"/>
          <w:szCs w:val="18"/>
        </w:rPr>
        <w:t>s in Java</w:t>
      </w:r>
    </w:p>
    <w:p w:rsidR="00A10324" w:rsidRDefault="00A10324" w:rsidP="00A10324">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 Based on Model-</w:t>
      </w:r>
      <w:proofErr w:type="spellStart"/>
      <w:r>
        <w:rPr>
          <w:rFonts w:ascii="Arial" w:hAnsi="Arial" w:cs="Arial"/>
          <w:color w:val="454646"/>
          <w:sz w:val="18"/>
          <w:szCs w:val="18"/>
        </w:rPr>
        <w:t>View_Controller</w:t>
      </w:r>
      <w:proofErr w:type="spellEnd"/>
      <w:r>
        <w:rPr>
          <w:rFonts w:ascii="Arial" w:hAnsi="Arial" w:cs="Arial"/>
          <w:color w:val="454646"/>
          <w:sz w:val="18"/>
          <w:szCs w:val="18"/>
        </w:rPr>
        <w:t xml:space="preserve"> design pattern</w:t>
      </w:r>
    </w:p>
    <w:p w:rsidR="00A10324" w:rsidRDefault="00596180" w:rsidP="00A10324">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 Use f</w:t>
      </w:r>
      <w:r w:rsidR="00A10324">
        <w:rPr>
          <w:rFonts w:ascii="Arial" w:hAnsi="Arial" w:cs="Arial"/>
          <w:color w:val="454646"/>
          <w:sz w:val="18"/>
          <w:szCs w:val="18"/>
        </w:rPr>
        <w:t xml:space="preserve">eatures of the Core Spring </w:t>
      </w:r>
      <w:proofErr w:type="gramStart"/>
      <w:r w:rsidR="00A10324">
        <w:rPr>
          <w:rFonts w:ascii="Arial" w:hAnsi="Arial" w:cs="Arial"/>
          <w:color w:val="454646"/>
          <w:sz w:val="18"/>
          <w:szCs w:val="18"/>
        </w:rPr>
        <w:t>Framework(</w:t>
      </w:r>
      <w:proofErr w:type="spellStart"/>
      <w:proofErr w:type="gramEnd"/>
      <w:r w:rsidR="00A10324">
        <w:rPr>
          <w:rFonts w:ascii="Arial" w:hAnsi="Arial" w:cs="Arial"/>
          <w:color w:val="454646"/>
          <w:sz w:val="18"/>
          <w:szCs w:val="18"/>
        </w:rPr>
        <w:t>IoC</w:t>
      </w:r>
      <w:proofErr w:type="spellEnd"/>
      <w:r w:rsidR="00A10324">
        <w:rPr>
          <w:rFonts w:ascii="Arial" w:hAnsi="Arial" w:cs="Arial"/>
          <w:color w:val="454646"/>
          <w:sz w:val="18"/>
          <w:szCs w:val="18"/>
        </w:rPr>
        <w:t>, DI)</w:t>
      </w:r>
    </w:p>
    <w:p w:rsidR="009B5DDD" w:rsidRDefault="009B5DDD" w:rsidP="00A10324">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lastRenderedPageBreak/>
        <w:t xml:space="preserve">Spring </w:t>
      </w:r>
      <w:r w:rsidRPr="00B35D6D">
        <w:rPr>
          <w:rFonts w:ascii="Arial" w:hAnsi="Arial" w:cs="Arial"/>
          <w:b/>
          <w:color w:val="454646"/>
          <w:sz w:val="18"/>
          <w:szCs w:val="18"/>
        </w:rPr>
        <w:t>Model</w:t>
      </w:r>
      <w:r>
        <w:rPr>
          <w:rFonts w:ascii="Arial" w:hAnsi="Arial" w:cs="Arial"/>
          <w:color w:val="454646"/>
          <w:sz w:val="18"/>
          <w:szCs w:val="18"/>
        </w:rPr>
        <w:t xml:space="preserve">: It is a container of your application data. In controller, you can put anything in the </w:t>
      </w:r>
      <w:proofErr w:type="gramStart"/>
      <w:r>
        <w:rPr>
          <w:rFonts w:ascii="Arial" w:hAnsi="Arial" w:cs="Arial"/>
          <w:color w:val="454646"/>
          <w:sz w:val="18"/>
          <w:szCs w:val="18"/>
        </w:rPr>
        <w:t>model(</w:t>
      </w:r>
      <w:proofErr w:type="gramEnd"/>
      <w:r>
        <w:rPr>
          <w:rFonts w:ascii="Arial" w:hAnsi="Arial" w:cs="Arial"/>
          <w:color w:val="454646"/>
          <w:sz w:val="18"/>
          <w:szCs w:val="18"/>
        </w:rPr>
        <w:t>string, objects, info from database etc). The view page (JSP) can access data from the model.</w:t>
      </w:r>
    </w:p>
    <w:p w:rsidR="001B7734" w:rsidRDefault="003325CE" w:rsidP="003325CE">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Some Annotations: </w:t>
      </w:r>
    </w:p>
    <w:p w:rsidR="00A074B0" w:rsidRDefault="00A074B0" w:rsidP="00A074B0">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@Component: Spring does component scan for your Java Beans. Register the Spring Bean automatically.</w:t>
      </w:r>
    </w:p>
    <w:p w:rsidR="003325CE" w:rsidRDefault="003325CE" w:rsidP="003325CE">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w:t>
      </w:r>
      <w:proofErr w:type="spellStart"/>
      <w:r>
        <w:rPr>
          <w:rFonts w:ascii="Arial" w:hAnsi="Arial" w:cs="Arial"/>
          <w:color w:val="454646"/>
          <w:sz w:val="18"/>
          <w:szCs w:val="18"/>
        </w:rPr>
        <w:t>Autowired</w:t>
      </w:r>
      <w:proofErr w:type="spellEnd"/>
      <w:r>
        <w:rPr>
          <w:rFonts w:ascii="Arial" w:hAnsi="Arial" w:cs="Arial"/>
          <w:color w:val="454646"/>
          <w:sz w:val="18"/>
          <w:szCs w:val="18"/>
        </w:rPr>
        <w:t>:</w:t>
      </w:r>
      <w:r w:rsidR="00EE4386">
        <w:rPr>
          <w:rFonts w:ascii="Arial" w:hAnsi="Arial" w:cs="Arial"/>
          <w:color w:val="454646"/>
          <w:sz w:val="18"/>
          <w:szCs w:val="18"/>
        </w:rPr>
        <w:t xml:space="preserve"> </w:t>
      </w:r>
      <w:r w:rsidR="0017633E">
        <w:rPr>
          <w:rFonts w:ascii="Arial" w:hAnsi="Arial" w:cs="Arial"/>
          <w:color w:val="454646"/>
          <w:sz w:val="18"/>
          <w:szCs w:val="18"/>
        </w:rPr>
        <w:t xml:space="preserve">For dependency injection, </w:t>
      </w:r>
      <w:proofErr w:type="gramStart"/>
      <w:r w:rsidR="0017633E">
        <w:rPr>
          <w:rFonts w:ascii="Arial" w:hAnsi="Arial" w:cs="Arial"/>
          <w:color w:val="454646"/>
          <w:sz w:val="18"/>
          <w:szCs w:val="18"/>
        </w:rPr>
        <w:t>Spring</w:t>
      </w:r>
      <w:proofErr w:type="gramEnd"/>
      <w:r w:rsidR="0017633E">
        <w:rPr>
          <w:rFonts w:ascii="Arial" w:hAnsi="Arial" w:cs="Arial"/>
          <w:color w:val="454646"/>
          <w:sz w:val="18"/>
          <w:szCs w:val="18"/>
        </w:rPr>
        <w:t xml:space="preserve"> can automatically wire up the objects together.</w:t>
      </w:r>
    </w:p>
    <w:p w:rsidR="00A074B0" w:rsidRDefault="00A074B0" w:rsidP="003325CE">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3614696" cy="1507161"/>
            <wp:effectExtent l="19050" t="0" r="480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3616518" cy="1507921"/>
                    </a:xfrm>
                    <a:prstGeom prst="rect">
                      <a:avLst/>
                    </a:prstGeom>
                    <a:noFill/>
                    <a:ln w="9525">
                      <a:noFill/>
                      <a:miter lim="800000"/>
                      <a:headEnd/>
                      <a:tailEnd/>
                    </a:ln>
                  </pic:spPr>
                </pic:pic>
              </a:graphicData>
            </a:graphic>
          </wp:inline>
        </w:drawing>
      </w:r>
    </w:p>
    <w:p w:rsidR="004A76B7" w:rsidRDefault="004A76B7" w:rsidP="004A76B7">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 xml:space="preserve">@Qualifier: If there is more than one bean for </w:t>
      </w:r>
      <w:proofErr w:type="spellStart"/>
      <w:r>
        <w:rPr>
          <w:rFonts w:ascii="Arial" w:hAnsi="Arial" w:cs="Arial"/>
          <w:color w:val="454646"/>
          <w:sz w:val="18"/>
          <w:szCs w:val="18"/>
        </w:rPr>
        <w:t>Autowire</w:t>
      </w:r>
      <w:proofErr w:type="spellEnd"/>
      <w:r>
        <w:rPr>
          <w:rFonts w:ascii="Arial" w:hAnsi="Arial" w:cs="Arial"/>
          <w:color w:val="454646"/>
          <w:sz w:val="18"/>
          <w:szCs w:val="18"/>
        </w:rPr>
        <w:t xml:space="preserve">, we have to specify the bean id to tell </w:t>
      </w:r>
      <w:proofErr w:type="gramStart"/>
      <w:r>
        <w:rPr>
          <w:rFonts w:ascii="Arial" w:hAnsi="Arial" w:cs="Arial"/>
          <w:color w:val="454646"/>
          <w:sz w:val="18"/>
          <w:szCs w:val="18"/>
        </w:rPr>
        <w:t>Spring</w:t>
      </w:r>
      <w:proofErr w:type="gramEnd"/>
      <w:r>
        <w:rPr>
          <w:rFonts w:ascii="Arial" w:hAnsi="Arial" w:cs="Arial"/>
          <w:color w:val="454646"/>
          <w:sz w:val="18"/>
          <w:szCs w:val="18"/>
        </w:rPr>
        <w:t xml:space="preserve"> which bean to use. This is done via @Qualifier (</w:t>
      </w:r>
      <w:proofErr w:type="gramStart"/>
      <w:r>
        <w:rPr>
          <w:rFonts w:ascii="Arial" w:hAnsi="Arial" w:cs="Arial"/>
          <w:color w:val="454646"/>
          <w:sz w:val="18"/>
          <w:szCs w:val="18"/>
        </w:rPr>
        <w:t>@Qualifier(</w:t>
      </w:r>
      <w:proofErr w:type="spellStart"/>
      <w:proofErr w:type="gramEnd"/>
      <w:r w:rsidRPr="00AB3B16">
        <w:rPr>
          <w:rFonts w:ascii="Arial" w:hAnsi="Arial" w:cs="Arial"/>
          <w:i/>
          <w:color w:val="454646"/>
          <w:sz w:val="18"/>
          <w:szCs w:val="18"/>
        </w:rPr>
        <w:t>Beanid</w:t>
      </w:r>
      <w:proofErr w:type="spellEnd"/>
      <w:r>
        <w:rPr>
          <w:rFonts w:ascii="Arial" w:hAnsi="Arial" w:cs="Arial"/>
          <w:color w:val="454646"/>
          <w:sz w:val="18"/>
          <w:szCs w:val="18"/>
        </w:rPr>
        <w:t>))</w:t>
      </w:r>
    </w:p>
    <w:p w:rsidR="00414AA9" w:rsidRDefault="00414AA9" w:rsidP="00414AA9">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 xml:space="preserve">@Scope: For defining bean </w:t>
      </w:r>
      <w:proofErr w:type="gramStart"/>
      <w:r>
        <w:rPr>
          <w:rFonts w:ascii="Arial" w:hAnsi="Arial" w:cs="Arial"/>
          <w:color w:val="454646"/>
          <w:sz w:val="18"/>
          <w:szCs w:val="18"/>
        </w:rPr>
        <w:t>scope(</w:t>
      </w:r>
      <w:proofErr w:type="gramEnd"/>
      <w:r>
        <w:rPr>
          <w:rFonts w:ascii="Arial" w:hAnsi="Arial" w:cs="Arial"/>
          <w:color w:val="454646"/>
          <w:sz w:val="18"/>
          <w:szCs w:val="18"/>
        </w:rPr>
        <w:t>singleton, prototype etc) instead of writing in XML configuration.</w:t>
      </w:r>
    </w:p>
    <w:p w:rsidR="00414AA9" w:rsidRDefault="00414AA9" w:rsidP="00414AA9">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w:t>
      </w:r>
      <w:proofErr w:type="spellStart"/>
      <w:r>
        <w:rPr>
          <w:rFonts w:ascii="Arial" w:hAnsi="Arial" w:cs="Arial"/>
          <w:color w:val="454646"/>
          <w:sz w:val="18"/>
          <w:szCs w:val="18"/>
        </w:rPr>
        <w:t>PostConstruct</w:t>
      </w:r>
      <w:proofErr w:type="spellEnd"/>
      <w:r>
        <w:rPr>
          <w:rFonts w:ascii="Arial" w:hAnsi="Arial" w:cs="Arial"/>
          <w:color w:val="454646"/>
          <w:sz w:val="18"/>
          <w:szCs w:val="18"/>
        </w:rPr>
        <w:t>: Used in Bean lifecycle. Code annotated by this will execute after constructor and after injection of dependencies. In this code/method, you can write your custom initialization work.</w:t>
      </w:r>
    </w:p>
    <w:p w:rsidR="00414AA9" w:rsidRDefault="00414AA9" w:rsidP="00414AA9">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w:t>
      </w:r>
      <w:proofErr w:type="spellStart"/>
      <w:r>
        <w:rPr>
          <w:rFonts w:ascii="Arial" w:hAnsi="Arial" w:cs="Arial"/>
          <w:color w:val="454646"/>
          <w:sz w:val="18"/>
          <w:szCs w:val="18"/>
        </w:rPr>
        <w:t>PreDestroy</w:t>
      </w:r>
      <w:proofErr w:type="spellEnd"/>
      <w:r>
        <w:rPr>
          <w:rFonts w:ascii="Arial" w:hAnsi="Arial" w:cs="Arial"/>
          <w:color w:val="454646"/>
          <w:sz w:val="18"/>
          <w:szCs w:val="18"/>
        </w:rPr>
        <w:t>: Used in Bean lifecycle. Code annotated by this will execute before bean is destroyed. In this method, you can write your custom cleanup code.</w:t>
      </w:r>
    </w:p>
    <w:p w:rsidR="003325CE" w:rsidRDefault="003325CE" w:rsidP="003325CE">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@Transactional:</w:t>
      </w:r>
      <w:r w:rsidR="00EE4386">
        <w:rPr>
          <w:rFonts w:ascii="Arial" w:hAnsi="Arial" w:cs="Arial"/>
          <w:color w:val="454646"/>
          <w:sz w:val="18"/>
          <w:szCs w:val="18"/>
        </w:rPr>
        <w:t xml:space="preserve"> Automatically begin and end a transaction for your Hibernate code.</w:t>
      </w:r>
      <w:r w:rsidR="00DA0317">
        <w:rPr>
          <w:rFonts w:ascii="Arial" w:hAnsi="Arial" w:cs="Arial"/>
          <w:color w:val="454646"/>
          <w:sz w:val="18"/>
          <w:szCs w:val="18"/>
        </w:rPr>
        <w:t xml:space="preserve"> </w:t>
      </w:r>
      <w:r w:rsidR="00EE4386">
        <w:rPr>
          <w:rFonts w:ascii="Arial" w:hAnsi="Arial" w:cs="Arial"/>
          <w:color w:val="454646"/>
          <w:sz w:val="18"/>
          <w:szCs w:val="18"/>
        </w:rPr>
        <w:t>No need for you to explicitly do this in your code.</w:t>
      </w:r>
      <w:r w:rsidR="00DA0317">
        <w:rPr>
          <w:rFonts w:ascii="Arial" w:hAnsi="Arial" w:cs="Arial"/>
          <w:color w:val="454646"/>
          <w:sz w:val="18"/>
          <w:szCs w:val="18"/>
        </w:rPr>
        <w:t xml:space="preserve"> (</w:t>
      </w:r>
      <w:proofErr w:type="spellStart"/>
      <w:proofErr w:type="gramStart"/>
      <w:r w:rsidR="00DA0317">
        <w:rPr>
          <w:rFonts w:ascii="Arial" w:hAnsi="Arial" w:cs="Arial"/>
          <w:color w:val="454646"/>
          <w:sz w:val="18"/>
          <w:szCs w:val="18"/>
        </w:rPr>
        <w:t>session.beginTransaction</w:t>
      </w:r>
      <w:proofErr w:type="spellEnd"/>
      <w:r w:rsidR="00DA0317">
        <w:rPr>
          <w:rFonts w:ascii="Arial" w:hAnsi="Arial" w:cs="Arial"/>
          <w:color w:val="454646"/>
          <w:sz w:val="18"/>
          <w:szCs w:val="18"/>
        </w:rPr>
        <w:t>(</w:t>
      </w:r>
      <w:proofErr w:type="gramEnd"/>
      <w:r w:rsidR="00DA0317">
        <w:rPr>
          <w:rFonts w:ascii="Arial" w:hAnsi="Arial" w:cs="Arial"/>
          <w:color w:val="454646"/>
          <w:sz w:val="18"/>
          <w:szCs w:val="18"/>
        </w:rPr>
        <w:t xml:space="preserve">), </w:t>
      </w:r>
      <w:proofErr w:type="spellStart"/>
      <w:r w:rsidR="00DA0317">
        <w:rPr>
          <w:rFonts w:ascii="Arial" w:hAnsi="Arial" w:cs="Arial"/>
          <w:color w:val="454646"/>
          <w:sz w:val="18"/>
          <w:szCs w:val="18"/>
        </w:rPr>
        <w:t>session.getTransaction</w:t>
      </w:r>
      <w:proofErr w:type="spellEnd"/>
      <w:r w:rsidR="00DA0317">
        <w:rPr>
          <w:rFonts w:ascii="Arial" w:hAnsi="Arial" w:cs="Arial"/>
          <w:color w:val="454646"/>
          <w:sz w:val="18"/>
          <w:szCs w:val="18"/>
        </w:rPr>
        <w:t>().commit() are not needed).</w:t>
      </w:r>
    </w:p>
    <w:p w:rsidR="003325CE" w:rsidRDefault="003325CE" w:rsidP="003325CE">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@Repository:</w:t>
      </w:r>
      <w:r w:rsidR="00352C73">
        <w:rPr>
          <w:rFonts w:ascii="Arial" w:hAnsi="Arial" w:cs="Arial"/>
          <w:color w:val="454646"/>
          <w:sz w:val="18"/>
          <w:szCs w:val="18"/>
        </w:rPr>
        <w:t xml:space="preserve"> Placed in DAO implementation class. It is a subclass annotation of @Component. So the DAO implementation is available for component scanning. </w:t>
      </w:r>
      <w:r w:rsidR="00E93DA7">
        <w:rPr>
          <w:rFonts w:ascii="Arial" w:hAnsi="Arial" w:cs="Arial"/>
          <w:color w:val="454646"/>
          <w:sz w:val="18"/>
          <w:szCs w:val="18"/>
        </w:rPr>
        <w:t>Also, provides translation of an</w:t>
      </w:r>
      <w:r w:rsidR="00352C73">
        <w:rPr>
          <w:rFonts w:ascii="Arial" w:hAnsi="Arial" w:cs="Arial"/>
          <w:color w:val="454646"/>
          <w:sz w:val="18"/>
          <w:szCs w:val="18"/>
        </w:rPr>
        <w:t>y JDBC related exceptions</w:t>
      </w:r>
    </w:p>
    <w:p w:rsidR="00706627" w:rsidRDefault="00247D1C" w:rsidP="00A72DEC">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@Service: Applied to S</w:t>
      </w:r>
      <w:r w:rsidR="00706627">
        <w:rPr>
          <w:rFonts w:ascii="Arial" w:hAnsi="Arial" w:cs="Arial"/>
          <w:color w:val="454646"/>
          <w:sz w:val="18"/>
          <w:szCs w:val="18"/>
        </w:rPr>
        <w:t>ervice implementation class. It is a subclass annotation of @Component. Spring will automatically register the Service implementation by using component scanning.</w:t>
      </w:r>
    </w:p>
    <w:p w:rsidR="002B3818" w:rsidRDefault="00751473" w:rsidP="00751473">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Spring MVC web application big picture</w:t>
      </w:r>
    </w:p>
    <w:p w:rsidR="00751473" w:rsidRDefault="00751473" w:rsidP="003325CE">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drawing>
          <wp:inline distT="0" distB="0" distL="0" distR="0">
            <wp:extent cx="5137353" cy="2711395"/>
            <wp:effectExtent l="19050" t="0" r="614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140057" cy="2712822"/>
                    </a:xfrm>
                    <a:prstGeom prst="rect">
                      <a:avLst/>
                    </a:prstGeom>
                    <a:noFill/>
                    <a:ln w="9525">
                      <a:noFill/>
                      <a:miter lim="800000"/>
                      <a:headEnd/>
                      <a:tailEnd/>
                    </a:ln>
                  </pic:spPr>
                </pic:pic>
              </a:graphicData>
            </a:graphic>
          </wp:inline>
        </w:drawing>
      </w:r>
    </w:p>
    <w:p w:rsidR="0020215C" w:rsidRDefault="00FD2198" w:rsidP="003325CE">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Why “Customer Service” layer and “Customer DAO” layer needed?</w:t>
      </w:r>
    </w:p>
    <w:p w:rsidR="0021543B" w:rsidRDefault="00FD2198" w:rsidP="00FD2198">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In future, we can have different data and they may be coming from different DAO</w:t>
      </w:r>
      <w:r w:rsidR="0021543B">
        <w:rPr>
          <w:rFonts w:ascii="Arial" w:hAnsi="Arial" w:cs="Arial"/>
          <w:color w:val="454646"/>
          <w:sz w:val="18"/>
          <w:szCs w:val="18"/>
        </w:rPr>
        <w:t xml:space="preserve"> as shown below.</w:t>
      </w:r>
    </w:p>
    <w:p w:rsidR="00FD2198" w:rsidRDefault="00FD2198" w:rsidP="00FD2198">
      <w:pPr>
        <w:pStyle w:val="NormalWeb"/>
        <w:shd w:val="clear" w:color="auto" w:fill="FFFFFF"/>
        <w:ind w:left="720"/>
        <w:textAlignment w:val="baseline"/>
        <w:rPr>
          <w:rFonts w:ascii="Arial" w:hAnsi="Arial" w:cs="Arial"/>
          <w:color w:val="454646"/>
          <w:sz w:val="18"/>
          <w:szCs w:val="18"/>
        </w:rPr>
      </w:pPr>
      <w:r>
        <w:rPr>
          <w:rFonts w:ascii="Arial" w:hAnsi="Arial" w:cs="Arial"/>
          <w:noProof/>
          <w:color w:val="454646"/>
          <w:sz w:val="18"/>
          <w:szCs w:val="18"/>
        </w:rPr>
        <w:lastRenderedPageBreak/>
        <w:drawing>
          <wp:inline distT="0" distB="0" distL="0" distR="0">
            <wp:extent cx="3574940" cy="1869677"/>
            <wp:effectExtent l="19050" t="0" r="646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3579117" cy="1871861"/>
                    </a:xfrm>
                    <a:prstGeom prst="rect">
                      <a:avLst/>
                    </a:prstGeom>
                    <a:noFill/>
                    <a:ln w="9525">
                      <a:noFill/>
                      <a:miter lim="800000"/>
                      <a:headEnd/>
                      <a:tailEnd/>
                    </a:ln>
                  </pic:spPr>
                </pic:pic>
              </a:graphicData>
            </a:graphic>
          </wp:inline>
        </w:drawing>
      </w:r>
    </w:p>
    <w:p w:rsidR="003325CE" w:rsidRDefault="003325CE" w:rsidP="003325CE">
      <w:pPr>
        <w:pStyle w:val="NormalWeb"/>
        <w:shd w:val="clear" w:color="auto" w:fill="FFFFFF"/>
        <w:ind w:left="720"/>
        <w:textAlignment w:val="baseline"/>
        <w:rPr>
          <w:rFonts w:ascii="Arial" w:hAnsi="Arial" w:cs="Arial"/>
          <w:color w:val="454646"/>
          <w:sz w:val="18"/>
          <w:szCs w:val="18"/>
        </w:rPr>
      </w:pPr>
    </w:p>
    <w:p w:rsidR="001E471E" w:rsidRDefault="001E471E" w:rsidP="001B7734">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Dispatcher </w:t>
      </w:r>
      <w:proofErr w:type="spellStart"/>
      <w:r>
        <w:rPr>
          <w:rFonts w:ascii="Arial" w:hAnsi="Arial" w:cs="Arial"/>
          <w:color w:val="454646"/>
          <w:sz w:val="18"/>
          <w:szCs w:val="18"/>
        </w:rPr>
        <w:t>Servlet</w:t>
      </w:r>
      <w:proofErr w:type="spellEnd"/>
      <w:r>
        <w:rPr>
          <w:rFonts w:ascii="Arial" w:hAnsi="Arial" w:cs="Arial"/>
          <w:color w:val="454646"/>
          <w:sz w:val="18"/>
          <w:szCs w:val="18"/>
        </w:rPr>
        <w:t xml:space="preserve"> in Spring: </w:t>
      </w:r>
    </w:p>
    <w:p w:rsidR="001E471E" w:rsidRDefault="001E471E" w:rsidP="001E471E">
      <w:pPr>
        <w:pStyle w:val="NormalWeb"/>
        <w:shd w:val="clear" w:color="auto" w:fill="FFFFFF"/>
        <w:spacing w:before="0" w:beforeAutospacing="0" w:after="0" w:afterAutospacing="0"/>
        <w:ind w:left="720"/>
        <w:textAlignment w:val="baseline"/>
        <w:rPr>
          <w:rFonts w:ascii="Arial" w:hAnsi="Arial" w:cs="Arial"/>
          <w:color w:val="242729"/>
          <w:sz w:val="19"/>
          <w:szCs w:val="19"/>
        </w:rPr>
      </w:pPr>
      <w:r>
        <w:rPr>
          <w:rFonts w:ascii="Arial" w:hAnsi="Arial" w:cs="Arial"/>
          <w:color w:val="242729"/>
          <w:sz w:val="19"/>
          <w:szCs w:val="19"/>
        </w:rPr>
        <w:t xml:space="preserve">In Spring MVC all incoming requests go through a single </w:t>
      </w:r>
      <w:proofErr w:type="spellStart"/>
      <w:r>
        <w:rPr>
          <w:rFonts w:ascii="Arial" w:hAnsi="Arial" w:cs="Arial"/>
          <w:color w:val="242729"/>
          <w:sz w:val="19"/>
          <w:szCs w:val="19"/>
        </w:rPr>
        <w:t>servlet</w:t>
      </w:r>
      <w:proofErr w:type="spellEnd"/>
      <w:r>
        <w:rPr>
          <w:rFonts w:ascii="Arial" w:hAnsi="Arial" w:cs="Arial"/>
          <w:color w:val="242729"/>
          <w:sz w:val="19"/>
          <w:szCs w:val="19"/>
        </w:rPr>
        <w:t xml:space="preserve">. This </w:t>
      </w:r>
      <w:proofErr w:type="spellStart"/>
      <w:r>
        <w:rPr>
          <w:rFonts w:ascii="Arial" w:hAnsi="Arial" w:cs="Arial"/>
          <w:color w:val="242729"/>
          <w:sz w:val="19"/>
          <w:szCs w:val="19"/>
        </w:rPr>
        <w:t>servlet</w:t>
      </w:r>
      <w:proofErr w:type="spellEnd"/>
      <w:r>
        <w:rPr>
          <w:rFonts w:ascii="Arial" w:hAnsi="Arial" w:cs="Arial"/>
          <w:color w:val="242729"/>
          <w:sz w:val="19"/>
          <w:szCs w:val="19"/>
        </w:rPr>
        <w:t xml:space="preserve"> - </w:t>
      </w:r>
      <w:proofErr w:type="spellStart"/>
      <w:r>
        <w:rPr>
          <w:rStyle w:val="HTMLCode"/>
          <w:rFonts w:ascii="Consolas" w:hAnsi="Consolas"/>
          <w:color w:val="242729"/>
          <w:bdr w:val="none" w:sz="0" w:space="0" w:color="auto" w:frame="1"/>
          <w:shd w:val="clear" w:color="auto" w:fill="EFF0F1"/>
        </w:rPr>
        <w:t>DispatcherServlet</w:t>
      </w:r>
      <w:proofErr w:type="spellEnd"/>
      <w:r>
        <w:rPr>
          <w:rFonts w:ascii="Arial" w:hAnsi="Arial" w:cs="Arial"/>
          <w:color w:val="242729"/>
          <w:sz w:val="19"/>
          <w:szCs w:val="19"/>
        </w:rPr>
        <w:t xml:space="preserve"> - is the front controller. Front controller is a typical design pattern in the web applications development. In this case, a single </w:t>
      </w:r>
      <w:proofErr w:type="spellStart"/>
      <w:r>
        <w:rPr>
          <w:rFonts w:ascii="Arial" w:hAnsi="Arial" w:cs="Arial"/>
          <w:color w:val="242729"/>
          <w:sz w:val="19"/>
          <w:szCs w:val="19"/>
        </w:rPr>
        <w:t>servlet</w:t>
      </w:r>
      <w:proofErr w:type="spellEnd"/>
      <w:r>
        <w:rPr>
          <w:rFonts w:ascii="Arial" w:hAnsi="Arial" w:cs="Arial"/>
          <w:color w:val="242729"/>
          <w:sz w:val="19"/>
          <w:szCs w:val="19"/>
        </w:rPr>
        <w:t xml:space="preserve"> receives all requests and transfers them to </w:t>
      </w:r>
      <w:proofErr w:type="spellStart"/>
      <w:r>
        <w:rPr>
          <w:rFonts w:ascii="Arial" w:hAnsi="Arial" w:cs="Arial"/>
          <w:color w:val="242729"/>
          <w:sz w:val="19"/>
          <w:szCs w:val="19"/>
        </w:rPr>
        <w:t>to</w:t>
      </w:r>
      <w:proofErr w:type="spellEnd"/>
      <w:r>
        <w:rPr>
          <w:rFonts w:ascii="Arial" w:hAnsi="Arial" w:cs="Arial"/>
          <w:color w:val="242729"/>
          <w:sz w:val="19"/>
          <w:szCs w:val="19"/>
        </w:rPr>
        <w:t xml:space="preserve"> all other components of the application.</w:t>
      </w:r>
    </w:p>
    <w:p w:rsidR="001E471E" w:rsidRDefault="001E471E" w:rsidP="001E471E">
      <w:pPr>
        <w:pStyle w:val="NormalWeb"/>
        <w:shd w:val="clear" w:color="auto" w:fill="FFFFFF"/>
        <w:spacing w:before="0" w:beforeAutospacing="0" w:after="0" w:afterAutospacing="0"/>
        <w:ind w:left="720"/>
        <w:textAlignment w:val="baseline"/>
        <w:rPr>
          <w:rFonts w:ascii="Arial" w:hAnsi="Arial" w:cs="Arial"/>
          <w:color w:val="242729"/>
          <w:sz w:val="19"/>
          <w:szCs w:val="19"/>
        </w:rPr>
      </w:pPr>
      <w:r>
        <w:rPr>
          <w:rFonts w:ascii="Arial" w:hAnsi="Arial" w:cs="Arial"/>
          <w:color w:val="242729"/>
          <w:sz w:val="19"/>
          <w:szCs w:val="19"/>
        </w:rPr>
        <w:t>The task of the </w:t>
      </w:r>
      <w:proofErr w:type="spellStart"/>
      <w:r>
        <w:rPr>
          <w:rStyle w:val="HTMLCode"/>
          <w:rFonts w:ascii="Consolas" w:hAnsi="Consolas"/>
          <w:color w:val="242729"/>
          <w:bdr w:val="none" w:sz="0" w:space="0" w:color="auto" w:frame="1"/>
          <w:shd w:val="clear" w:color="auto" w:fill="EFF0F1"/>
        </w:rPr>
        <w:t>DispatcherServlet</w:t>
      </w:r>
      <w:proofErr w:type="spellEnd"/>
      <w:r>
        <w:rPr>
          <w:rFonts w:ascii="Arial" w:hAnsi="Arial" w:cs="Arial"/>
          <w:color w:val="242729"/>
          <w:sz w:val="19"/>
          <w:szCs w:val="19"/>
        </w:rPr>
        <w:t> is to send request to the specific Spring MVC controller.</w:t>
      </w:r>
    </w:p>
    <w:p w:rsidR="001E471E" w:rsidRDefault="001E471E" w:rsidP="001E471E">
      <w:pPr>
        <w:pStyle w:val="NormalWeb"/>
        <w:shd w:val="clear" w:color="auto" w:fill="FFFFFF"/>
        <w:ind w:left="720"/>
        <w:textAlignment w:val="baseline"/>
        <w:rPr>
          <w:rFonts w:ascii="Arial" w:hAnsi="Arial" w:cs="Arial"/>
          <w:color w:val="454646"/>
          <w:sz w:val="18"/>
          <w:szCs w:val="18"/>
        </w:rPr>
      </w:pPr>
    </w:p>
    <w:p w:rsidR="001B7734" w:rsidRDefault="001B7734" w:rsidP="001B7734">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t>Hibernate:</w:t>
      </w:r>
    </w:p>
    <w:p w:rsidR="001B7734" w:rsidRDefault="001B7734" w:rsidP="001B773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A framework for saving Java objects in database.</w:t>
      </w:r>
    </w:p>
    <w:p w:rsidR="00EC3A89" w:rsidRDefault="00EC3A89" w:rsidP="001B773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Provides Object-to-Relational Mapping (ORM)</w:t>
      </w:r>
    </w:p>
    <w:p w:rsidR="001063A4" w:rsidRDefault="001063A4" w:rsidP="001063A4">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ab/>
      </w:r>
      <w:proofErr w:type="spellStart"/>
      <w:r>
        <w:rPr>
          <w:rFonts w:ascii="Arial" w:hAnsi="Arial" w:cs="Arial"/>
          <w:color w:val="454646"/>
          <w:sz w:val="18"/>
          <w:szCs w:val="18"/>
        </w:rPr>
        <w:t>SessionFactory</w:t>
      </w:r>
      <w:proofErr w:type="spellEnd"/>
      <w:r>
        <w:rPr>
          <w:rFonts w:ascii="Arial" w:hAnsi="Arial" w:cs="Arial"/>
          <w:color w:val="454646"/>
          <w:sz w:val="18"/>
          <w:szCs w:val="18"/>
        </w:rPr>
        <w:t xml:space="preserve">: </w:t>
      </w:r>
    </w:p>
    <w:p w:rsidR="001063A4" w:rsidRDefault="001063A4" w:rsidP="001063A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Reads </w:t>
      </w:r>
      <w:proofErr w:type="gramStart"/>
      <w:r>
        <w:rPr>
          <w:rFonts w:ascii="Arial" w:hAnsi="Arial" w:cs="Arial"/>
          <w:color w:val="454646"/>
          <w:sz w:val="18"/>
          <w:szCs w:val="18"/>
        </w:rPr>
        <w:t>the hibernate</w:t>
      </w:r>
      <w:proofErr w:type="gramEnd"/>
      <w:r>
        <w:rPr>
          <w:rFonts w:ascii="Arial" w:hAnsi="Arial" w:cs="Arial"/>
          <w:color w:val="454646"/>
          <w:sz w:val="18"/>
          <w:szCs w:val="18"/>
        </w:rPr>
        <w:t xml:space="preserve"> </w:t>
      </w:r>
      <w:proofErr w:type="spellStart"/>
      <w:r>
        <w:rPr>
          <w:rFonts w:ascii="Arial" w:hAnsi="Arial" w:cs="Arial"/>
          <w:color w:val="454646"/>
          <w:sz w:val="18"/>
          <w:szCs w:val="18"/>
        </w:rPr>
        <w:t>config</w:t>
      </w:r>
      <w:proofErr w:type="spellEnd"/>
      <w:r>
        <w:rPr>
          <w:rFonts w:ascii="Arial" w:hAnsi="Arial" w:cs="Arial"/>
          <w:color w:val="454646"/>
          <w:sz w:val="18"/>
          <w:szCs w:val="18"/>
        </w:rPr>
        <w:t xml:space="preserve"> file. </w:t>
      </w:r>
    </w:p>
    <w:p w:rsidR="001063A4" w:rsidRDefault="001063A4" w:rsidP="001063A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Creates Session objects. </w:t>
      </w:r>
    </w:p>
    <w:p w:rsidR="001063A4" w:rsidRDefault="001063A4" w:rsidP="001063A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Heavy-weight object. </w:t>
      </w:r>
    </w:p>
    <w:p w:rsidR="001063A4" w:rsidRDefault="001063A4" w:rsidP="001063A4">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Only create once in your app</w:t>
      </w:r>
    </w:p>
    <w:p w:rsidR="00CA5ECC" w:rsidRDefault="00CA5ECC" w:rsidP="00CA5ECC">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ab/>
        <w:t>Session:</w:t>
      </w:r>
    </w:p>
    <w:p w:rsidR="00CA5ECC" w:rsidRDefault="00CA5ECC" w:rsidP="00CA5ECC">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Wraps a JDBC connection</w:t>
      </w:r>
    </w:p>
    <w:p w:rsidR="00CA5ECC" w:rsidRDefault="00CA5ECC" w:rsidP="00CA5ECC">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Main object used to save/retrieve objects</w:t>
      </w:r>
    </w:p>
    <w:p w:rsidR="00CA5ECC" w:rsidRDefault="00CA5ECC" w:rsidP="00CA5ECC">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Short-lived object</w:t>
      </w:r>
    </w:p>
    <w:p w:rsidR="00CA5ECC" w:rsidRDefault="00CA5ECC" w:rsidP="00CA5ECC">
      <w:pPr>
        <w:pStyle w:val="NormalWeb"/>
        <w:numPr>
          <w:ilvl w:val="0"/>
          <w:numId w:val="2"/>
        </w:numPr>
        <w:shd w:val="clear" w:color="auto" w:fill="FFFFFF"/>
        <w:textAlignment w:val="baseline"/>
        <w:rPr>
          <w:rFonts w:ascii="Arial" w:hAnsi="Arial" w:cs="Arial"/>
          <w:color w:val="454646"/>
          <w:sz w:val="18"/>
          <w:szCs w:val="18"/>
        </w:rPr>
      </w:pPr>
      <w:r>
        <w:rPr>
          <w:rFonts w:ascii="Arial" w:hAnsi="Arial" w:cs="Arial"/>
          <w:color w:val="454646"/>
          <w:sz w:val="18"/>
          <w:szCs w:val="18"/>
        </w:rPr>
        <w:t xml:space="preserve">Retrieved from </w:t>
      </w:r>
      <w:proofErr w:type="spellStart"/>
      <w:r>
        <w:rPr>
          <w:rFonts w:ascii="Arial" w:hAnsi="Arial" w:cs="Arial"/>
          <w:color w:val="454646"/>
          <w:sz w:val="18"/>
          <w:szCs w:val="18"/>
        </w:rPr>
        <w:t>SessionFactory</w:t>
      </w:r>
      <w:proofErr w:type="spellEnd"/>
    </w:p>
    <w:p w:rsidR="00A10324" w:rsidRDefault="00A10324" w:rsidP="00A10324">
      <w:pPr>
        <w:pStyle w:val="NormalWeb"/>
        <w:shd w:val="clear" w:color="auto" w:fill="FFFFFF"/>
        <w:textAlignment w:val="baseline"/>
        <w:rPr>
          <w:rFonts w:ascii="Arial" w:hAnsi="Arial" w:cs="Arial"/>
          <w:color w:val="454646"/>
          <w:sz w:val="18"/>
          <w:szCs w:val="18"/>
        </w:rPr>
      </w:pPr>
      <w:r>
        <w:rPr>
          <w:rFonts w:ascii="Arial" w:hAnsi="Arial" w:cs="Arial"/>
          <w:color w:val="454646"/>
          <w:sz w:val="18"/>
          <w:szCs w:val="18"/>
        </w:rPr>
        <w:tab/>
      </w:r>
    </w:p>
    <w:p w:rsidR="009D2CFD" w:rsidRPr="005F139D" w:rsidRDefault="009D2CFD" w:rsidP="009D2CFD">
      <w:pPr>
        <w:pStyle w:val="NormalWeb"/>
        <w:numPr>
          <w:ilvl w:val="0"/>
          <w:numId w:val="1"/>
        </w:numPr>
        <w:shd w:val="clear" w:color="auto" w:fill="FFFFFF"/>
        <w:textAlignment w:val="baseline"/>
        <w:rPr>
          <w:rFonts w:ascii="Arial" w:hAnsi="Arial" w:cs="Arial"/>
          <w:b/>
          <w:color w:val="454646"/>
          <w:sz w:val="28"/>
          <w:szCs w:val="28"/>
        </w:rPr>
      </w:pPr>
      <w:r w:rsidRPr="005F139D">
        <w:rPr>
          <w:rFonts w:ascii="Arial" w:hAnsi="Arial" w:cs="Arial"/>
          <w:b/>
          <w:color w:val="454646"/>
          <w:sz w:val="28"/>
          <w:szCs w:val="28"/>
        </w:rPr>
        <w:t>Implement Singleton pattern</w:t>
      </w:r>
    </w:p>
    <w:p w:rsidR="009D2CFD" w:rsidRDefault="009D2CFD" w:rsidP="009D2CFD">
      <w:pPr>
        <w:pStyle w:val="NormalWeb"/>
        <w:shd w:val="clear" w:color="auto" w:fill="FFFFFF"/>
        <w:spacing w:before="0" w:beforeAutospacing="0" w:after="0" w:afterAutospacing="0"/>
        <w:ind w:left="720"/>
        <w:jc w:val="both"/>
        <w:textAlignment w:val="baseline"/>
        <w:rPr>
          <w:rFonts w:ascii="Helvetica" w:hAnsi="Helvetica"/>
          <w:color w:val="000000"/>
        </w:rPr>
      </w:pPr>
      <w:r>
        <w:rPr>
          <w:rStyle w:val="Strong"/>
          <w:rFonts w:ascii="Helvetica" w:hAnsi="Helvetica"/>
          <w:color w:val="000000"/>
          <w:sz w:val="19"/>
          <w:szCs w:val="19"/>
          <w:bdr w:val="none" w:sz="0" w:space="0" w:color="auto" w:frame="1"/>
        </w:rPr>
        <w:t>Method 3: Eager Instantiation</w:t>
      </w:r>
    </w:p>
    <w:tbl>
      <w:tblPr>
        <w:tblW w:w="8415" w:type="dxa"/>
        <w:tblInd w:w="720" w:type="dxa"/>
        <w:tblCellMar>
          <w:left w:w="0" w:type="dxa"/>
          <w:right w:w="0" w:type="dxa"/>
        </w:tblCellMar>
        <w:tblLook w:val="04A0"/>
      </w:tblPr>
      <w:tblGrid>
        <w:gridCol w:w="8415"/>
      </w:tblGrid>
      <w:tr w:rsidR="009D2CFD" w:rsidTr="00221ECE">
        <w:tc>
          <w:tcPr>
            <w:tcW w:w="8415" w:type="dxa"/>
            <w:vAlign w:val="center"/>
            <w:hideMark/>
          </w:tcPr>
          <w:p w:rsidR="009D2CFD" w:rsidRPr="009D2CFD" w:rsidRDefault="009D2CFD" w:rsidP="009D2CFD">
            <w:pPr>
              <w:rPr>
                <w:rFonts w:ascii="Arial" w:hAnsi="Arial" w:cs="Arial"/>
                <w:color w:val="454646"/>
                <w:sz w:val="18"/>
                <w:szCs w:val="18"/>
              </w:rPr>
            </w:pPr>
            <w:r>
              <w:rPr>
                <w:rStyle w:val="HTMLCode"/>
                <w:rFonts w:eastAsiaTheme="minorEastAsia"/>
              </w:rPr>
              <w:t xml:space="preserve">// </w:t>
            </w:r>
            <w:r w:rsidRPr="009D2CFD">
              <w:rPr>
                <w:rFonts w:ascii="Arial" w:hAnsi="Arial" w:cs="Arial"/>
                <w:color w:val="454646"/>
                <w:sz w:val="18"/>
                <w:szCs w:val="18"/>
              </w:rPr>
              <w:t xml:space="preserve">Static </w:t>
            </w:r>
            <w:proofErr w:type="spellStart"/>
            <w:r w:rsidRPr="009D2CFD">
              <w:rPr>
                <w:rFonts w:ascii="Arial" w:hAnsi="Arial" w:cs="Arial"/>
                <w:color w:val="454646"/>
                <w:sz w:val="18"/>
                <w:szCs w:val="18"/>
              </w:rPr>
              <w:t>initializer</w:t>
            </w:r>
            <w:proofErr w:type="spellEnd"/>
            <w:r w:rsidRPr="009D2CFD">
              <w:rPr>
                <w:rFonts w:ascii="Arial" w:hAnsi="Arial" w:cs="Arial"/>
                <w:color w:val="454646"/>
                <w:sz w:val="18"/>
                <w:szCs w:val="18"/>
              </w:rPr>
              <w:t xml:space="preserve"> based Java implementation of</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singleton design pattern</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class Singleton</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xml:space="preserve">    private static Singleton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 xml:space="preserve"> = new Singleton();</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private Singleton() {}</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xml:space="preserve">     public static Singleton </w:t>
            </w:r>
            <w:proofErr w:type="spellStart"/>
            <w:r w:rsidRPr="009D2CFD">
              <w:rPr>
                <w:rFonts w:ascii="Arial" w:hAnsi="Arial" w:cs="Arial"/>
                <w:color w:val="454646"/>
                <w:sz w:val="18"/>
                <w:szCs w:val="18"/>
              </w:rPr>
              <w:t>getInstance</w:t>
            </w:r>
            <w:proofErr w:type="spellEnd"/>
            <w:r w:rsidRPr="009D2CFD">
              <w:rPr>
                <w:rFonts w:ascii="Arial" w:hAnsi="Arial" w:cs="Arial"/>
                <w:color w:val="454646"/>
                <w:sz w:val="18"/>
                <w:szCs w:val="18"/>
              </w:rPr>
              <w:t>()</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lastRenderedPageBreak/>
              <w:t xml:space="preserve">        return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w:t>
            </w:r>
          </w:p>
          <w:p w:rsidR="009D2CFD" w:rsidRPr="009D2CFD" w:rsidRDefault="009D2CFD" w:rsidP="009D2CFD">
            <w:pPr>
              <w:rPr>
                <w:rFonts w:ascii="Arial" w:hAnsi="Arial" w:cs="Arial"/>
                <w:color w:val="454646"/>
                <w:sz w:val="18"/>
                <w:szCs w:val="18"/>
              </w:rPr>
            </w:pPr>
            <w:r w:rsidRPr="009D2CFD">
              <w:rPr>
                <w:rFonts w:ascii="Arial" w:hAnsi="Arial" w:cs="Arial"/>
                <w:color w:val="454646"/>
                <w:sz w:val="18"/>
                <w:szCs w:val="18"/>
              </w:rPr>
              <w:t>    }</w:t>
            </w:r>
          </w:p>
          <w:p w:rsidR="009D2CFD" w:rsidRDefault="009D2CFD" w:rsidP="009D2CFD">
            <w:pPr>
              <w:rPr>
                <w:sz w:val="24"/>
                <w:szCs w:val="24"/>
              </w:rPr>
            </w:pPr>
            <w:r w:rsidRPr="009D2CFD">
              <w:rPr>
                <w:rFonts w:ascii="Arial" w:hAnsi="Arial" w:cs="Arial"/>
                <w:color w:val="454646"/>
                <w:sz w:val="18"/>
                <w:szCs w:val="18"/>
              </w:rPr>
              <w:t>}</w:t>
            </w:r>
          </w:p>
        </w:tc>
      </w:tr>
    </w:tbl>
    <w:p w:rsidR="009D2CFD" w:rsidRDefault="009D2CFD" w:rsidP="009D2CFD">
      <w:pPr>
        <w:pStyle w:val="NormalWeb"/>
        <w:shd w:val="clear" w:color="auto" w:fill="FFFFFF"/>
        <w:spacing w:before="0" w:beforeAutospacing="0" w:after="125" w:afterAutospacing="0"/>
        <w:ind w:left="720"/>
        <w:jc w:val="both"/>
        <w:textAlignment w:val="baseline"/>
        <w:rPr>
          <w:rFonts w:ascii="Helvetica" w:hAnsi="Helvetica"/>
          <w:color w:val="000000"/>
        </w:rPr>
      </w:pPr>
      <w:r>
        <w:rPr>
          <w:rFonts w:ascii="Helvetica" w:hAnsi="Helvetica"/>
          <w:color w:val="000000"/>
        </w:rPr>
        <w:lastRenderedPageBreak/>
        <w:t xml:space="preserve">Here we have created instance of singleton in static </w:t>
      </w:r>
      <w:proofErr w:type="spellStart"/>
      <w:r>
        <w:rPr>
          <w:rFonts w:ascii="Helvetica" w:hAnsi="Helvetica"/>
          <w:color w:val="000000"/>
        </w:rPr>
        <w:t>initializer</w:t>
      </w:r>
      <w:proofErr w:type="spellEnd"/>
      <w:r>
        <w:rPr>
          <w:rFonts w:ascii="Helvetica" w:hAnsi="Helvetica"/>
          <w:color w:val="000000"/>
        </w:rPr>
        <w:t xml:space="preserve">. JVM executes static </w:t>
      </w:r>
      <w:proofErr w:type="spellStart"/>
      <w:r>
        <w:rPr>
          <w:rFonts w:ascii="Helvetica" w:hAnsi="Helvetica"/>
          <w:color w:val="000000"/>
        </w:rPr>
        <w:t>initializer</w:t>
      </w:r>
      <w:proofErr w:type="spellEnd"/>
      <w:r>
        <w:rPr>
          <w:rFonts w:ascii="Helvetica" w:hAnsi="Helvetica"/>
          <w:color w:val="000000"/>
        </w:rPr>
        <w:t xml:space="preserve"> when the class is loaded and hence this is guaranteed to be </w:t>
      </w:r>
      <w:proofErr w:type="gramStart"/>
      <w:r>
        <w:rPr>
          <w:rFonts w:ascii="Helvetica" w:hAnsi="Helvetica"/>
          <w:color w:val="000000"/>
        </w:rPr>
        <w:t>thread</w:t>
      </w:r>
      <w:proofErr w:type="gramEnd"/>
      <w:r>
        <w:rPr>
          <w:rFonts w:ascii="Helvetica" w:hAnsi="Helvetica"/>
          <w:color w:val="000000"/>
        </w:rPr>
        <w:t xml:space="preserve"> safe. Use this method only when your singleton class is light and is used throughout the execution of your program.</w:t>
      </w:r>
    </w:p>
    <w:p w:rsidR="009D2CFD" w:rsidRDefault="009D2CFD" w:rsidP="009D2CFD">
      <w:pPr>
        <w:pStyle w:val="NormalWeb"/>
        <w:shd w:val="clear" w:color="auto" w:fill="FFFFFF"/>
        <w:spacing w:before="0" w:beforeAutospacing="0" w:after="0" w:afterAutospacing="0"/>
        <w:ind w:left="720"/>
        <w:jc w:val="both"/>
        <w:textAlignment w:val="baseline"/>
        <w:rPr>
          <w:rStyle w:val="Strong"/>
          <w:rFonts w:ascii="Helvetica" w:hAnsi="Helvetica"/>
          <w:color w:val="000000"/>
          <w:sz w:val="19"/>
          <w:szCs w:val="19"/>
          <w:bdr w:val="none" w:sz="0" w:space="0" w:color="auto" w:frame="1"/>
        </w:rPr>
      </w:pPr>
      <w:r>
        <w:rPr>
          <w:rFonts w:ascii="Helvetica" w:hAnsi="Helvetica"/>
          <w:b/>
          <w:bCs/>
          <w:color w:val="000000"/>
          <w:sz w:val="19"/>
          <w:szCs w:val="19"/>
          <w:bdr w:val="none" w:sz="0" w:space="0" w:color="auto" w:frame="1"/>
        </w:rPr>
        <w:br/>
      </w:r>
      <w:r>
        <w:rPr>
          <w:rStyle w:val="Strong"/>
          <w:rFonts w:ascii="Helvetica" w:hAnsi="Helvetica"/>
          <w:color w:val="000000"/>
          <w:sz w:val="19"/>
          <w:szCs w:val="19"/>
          <w:bdr w:val="none" w:sz="0" w:space="0" w:color="auto" w:frame="1"/>
        </w:rPr>
        <w:t>Method 4 (Best): Use “</w:t>
      </w:r>
      <w:hyperlink r:id="rId39" w:history="1">
        <w:r>
          <w:rPr>
            <w:rStyle w:val="Hyperlink"/>
            <w:rFonts w:ascii="Helvetica" w:hAnsi="Helvetica"/>
            <w:b/>
            <w:bCs/>
            <w:color w:val="EC4E20"/>
            <w:sz w:val="19"/>
            <w:szCs w:val="19"/>
            <w:bdr w:val="none" w:sz="0" w:space="0" w:color="auto" w:frame="1"/>
          </w:rPr>
          <w:t>Double Checked Locking</w:t>
        </w:r>
      </w:hyperlink>
      <w:r>
        <w:rPr>
          <w:rStyle w:val="Strong"/>
          <w:rFonts w:ascii="Helvetica" w:hAnsi="Helvetica"/>
          <w:color w:val="000000"/>
          <w:sz w:val="19"/>
          <w:szCs w:val="19"/>
          <w:bdr w:val="none" w:sz="0" w:space="0" w:color="auto" w:frame="1"/>
        </w:rPr>
        <w:t>” </w:t>
      </w:r>
    </w:p>
    <w:p w:rsidR="009D2CFD" w:rsidRDefault="009D2CFD" w:rsidP="009D2CFD">
      <w:pPr>
        <w:pStyle w:val="NormalWeb"/>
        <w:shd w:val="clear" w:color="auto" w:fill="FFFFFF"/>
        <w:spacing w:before="0" w:beforeAutospacing="0" w:after="0" w:afterAutospacing="0"/>
        <w:ind w:left="720"/>
        <w:jc w:val="both"/>
        <w:textAlignment w:val="baseline"/>
        <w:rPr>
          <w:rFonts w:ascii="Helvetica" w:hAnsi="Helvetica"/>
          <w:color w:val="000000"/>
        </w:rPr>
      </w:pPr>
      <w:r>
        <w:rPr>
          <w:rFonts w:ascii="Helvetica" w:hAnsi="Helvetica"/>
          <w:color w:val="000000"/>
        </w:rPr>
        <w:br/>
        <w:t xml:space="preserve">If you notice carefully once an object is created synchronization is no longer useful because now </w:t>
      </w:r>
      <w:proofErr w:type="spellStart"/>
      <w:r>
        <w:rPr>
          <w:rFonts w:ascii="Helvetica" w:hAnsi="Helvetica"/>
          <w:color w:val="000000"/>
        </w:rPr>
        <w:t>obj</w:t>
      </w:r>
      <w:proofErr w:type="spellEnd"/>
      <w:r>
        <w:rPr>
          <w:rFonts w:ascii="Helvetica" w:hAnsi="Helvetica"/>
          <w:color w:val="000000"/>
        </w:rPr>
        <w:t xml:space="preserve"> will not be null and any sequence of operations will lead to consistent results.</w:t>
      </w:r>
      <w:r>
        <w:rPr>
          <w:rFonts w:ascii="Helvetica" w:hAnsi="Helvetica"/>
          <w:color w:val="000000"/>
        </w:rPr>
        <w:br/>
        <w:t xml:space="preserve">So we will only acquire lock on the </w:t>
      </w:r>
      <w:proofErr w:type="spellStart"/>
      <w:proofErr w:type="gramStart"/>
      <w:r>
        <w:rPr>
          <w:rFonts w:ascii="Helvetica" w:hAnsi="Helvetica"/>
          <w:color w:val="000000"/>
        </w:rPr>
        <w:t>getInstance</w:t>
      </w:r>
      <w:proofErr w:type="spellEnd"/>
      <w:r>
        <w:rPr>
          <w:rFonts w:ascii="Helvetica" w:hAnsi="Helvetica"/>
          <w:color w:val="000000"/>
        </w:rPr>
        <w:t>(</w:t>
      </w:r>
      <w:proofErr w:type="gramEnd"/>
      <w:r>
        <w:rPr>
          <w:rFonts w:ascii="Helvetica" w:hAnsi="Helvetica"/>
          <w:color w:val="000000"/>
        </w:rPr>
        <w:t xml:space="preserve">) once, when the </w:t>
      </w:r>
      <w:proofErr w:type="spellStart"/>
      <w:r>
        <w:rPr>
          <w:rFonts w:ascii="Helvetica" w:hAnsi="Helvetica"/>
          <w:color w:val="000000"/>
        </w:rPr>
        <w:t>obj</w:t>
      </w:r>
      <w:proofErr w:type="spellEnd"/>
      <w:r>
        <w:rPr>
          <w:rFonts w:ascii="Helvetica" w:hAnsi="Helvetica"/>
          <w:color w:val="000000"/>
        </w:rPr>
        <w:t xml:space="preserve"> is null. This way we only synchronize the first way through, just what we want.</w:t>
      </w:r>
    </w:p>
    <w:tbl>
      <w:tblPr>
        <w:tblW w:w="8415" w:type="dxa"/>
        <w:tblInd w:w="990" w:type="dxa"/>
        <w:tblCellMar>
          <w:left w:w="0" w:type="dxa"/>
          <w:right w:w="0" w:type="dxa"/>
        </w:tblCellMar>
        <w:tblLook w:val="04A0"/>
      </w:tblPr>
      <w:tblGrid>
        <w:gridCol w:w="8415"/>
      </w:tblGrid>
      <w:tr w:rsidR="009D2CFD" w:rsidTr="00221ECE">
        <w:tc>
          <w:tcPr>
            <w:tcW w:w="8415" w:type="dxa"/>
            <w:vAlign w:val="center"/>
            <w:hideMark/>
          </w:tcPr>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Double Checked Locking based Java implementation of</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singleton design pattern</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class Singleton</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xml:space="preserve">    private volatile static Singleton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private Singleton()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xml:space="preserve">     public static Singleton </w:t>
            </w:r>
            <w:proofErr w:type="spellStart"/>
            <w:r w:rsidRPr="009D2CFD">
              <w:rPr>
                <w:rFonts w:ascii="Arial" w:hAnsi="Arial" w:cs="Arial"/>
                <w:color w:val="454646"/>
                <w:sz w:val="18"/>
                <w:szCs w:val="18"/>
              </w:rPr>
              <w:t>getInstance</w:t>
            </w:r>
            <w:proofErr w:type="spellEnd"/>
            <w:r w:rsidRPr="009D2CFD">
              <w:rPr>
                <w:rFonts w:ascii="Arial" w:hAnsi="Arial" w:cs="Arial"/>
                <w:color w:val="454646"/>
                <w:sz w:val="18"/>
                <w:szCs w:val="18"/>
              </w:rPr>
              <w:t>()</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if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 xml:space="preserve"> == null)</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 To make thread safe</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synchronized (</w:t>
            </w:r>
            <w:proofErr w:type="spellStart"/>
            <w:r w:rsidRPr="009D2CFD">
              <w:rPr>
                <w:rFonts w:ascii="Arial" w:hAnsi="Arial" w:cs="Arial"/>
                <w:color w:val="454646"/>
                <w:sz w:val="18"/>
                <w:szCs w:val="18"/>
              </w:rPr>
              <w:t>Singleton.class</w:t>
            </w:r>
            <w:proofErr w:type="spellEnd"/>
            <w:r w:rsidRPr="009D2CFD">
              <w:rPr>
                <w:rFonts w:ascii="Arial" w:hAnsi="Arial" w:cs="Arial"/>
                <w:color w:val="454646"/>
                <w:sz w:val="18"/>
                <w:szCs w:val="18"/>
              </w:rPr>
              <w:t>)</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 check again as multiple threads</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 can reach above step</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if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==null)</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 xml:space="preserve"> = new Singleton();</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xml:space="preserve">        return </w:t>
            </w:r>
            <w:proofErr w:type="spellStart"/>
            <w:r w:rsidRPr="009D2CFD">
              <w:rPr>
                <w:rFonts w:ascii="Arial" w:hAnsi="Arial" w:cs="Arial"/>
                <w:color w:val="454646"/>
                <w:sz w:val="18"/>
                <w:szCs w:val="18"/>
              </w:rPr>
              <w:t>obj</w:t>
            </w:r>
            <w:proofErr w:type="spellEnd"/>
            <w:r w:rsidRPr="009D2CFD">
              <w:rPr>
                <w:rFonts w:ascii="Arial" w:hAnsi="Arial" w:cs="Arial"/>
                <w:color w:val="454646"/>
                <w:sz w:val="18"/>
                <w:szCs w:val="18"/>
              </w:rPr>
              <w:t>;</w:t>
            </w:r>
          </w:p>
          <w:p w:rsidR="009D2CFD" w:rsidRPr="009D2CFD" w:rsidRDefault="009D2CFD" w:rsidP="00221ECE">
            <w:pPr>
              <w:rPr>
                <w:rFonts w:ascii="Arial" w:hAnsi="Arial" w:cs="Arial"/>
                <w:color w:val="454646"/>
                <w:sz w:val="18"/>
                <w:szCs w:val="18"/>
              </w:rPr>
            </w:pPr>
            <w:r w:rsidRPr="009D2CFD">
              <w:rPr>
                <w:rFonts w:ascii="Arial" w:hAnsi="Arial" w:cs="Arial"/>
                <w:color w:val="454646"/>
                <w:sz w:val="18"/>
                <w:szCs w:val="18"/>
              </w:rPr>
              <w:t>    }</w:t>
            </w:r>
          </w:p>
          <w:p w:rsidR="009D2CFD" w:rsidRDefault="009D2CFD" w:rsidP="00221ECE">
            <w:pPr>
              <w:rPr>
                <w:sz w:val="24"/>
                <w:szCs w:val="24"/>
              </w:rPr>
            </w:pPr>
            <w:r w:rsidRPr="009D2CFD">
              <w:rPr>
                <w:rFonts w:ascii="Arial" w:hAnsi="Arial" w:cs="Arial"/>
                <w:color w:val="454646"/>
                <w:sz w:val="18"/>
                <w:szCs w:val="18"/>
              </w:rPr>
              <w:t>}</w:t>
            </w:r>
          </w:p>
        </w:tc>
      </w:tr>
    </w:tbl>
    <w:p w:rsidR="009D2CFD" w:rsidRDefault="009D2CFD" w:rsidP="009D2CFD">
      <w:pPr>
        <w:pStyle w:val="NormalWeb"/>
        <w:shd w:val="clear" w:color="auto" w:fill="FFFFFF"/>
        <w:spacing w:before="0" w:beforeAutospacing="0" w:after="0" w:afterAutospacing="0"/>
        <w:ind w:left="720"/>
        <w:jc w:val="both"/>
        <w:textAlignment w:val="baseline"/>
        <w:rPr>
          <w:rFonts w:ascii="Helvetica" w:hAnsi="Helvetica"/>
          <w:color w:val="000000"/>
        </w:rPr>
      </w:pPr>
      <w:r>
        <w:rPr>
          <w:rFonts w:ascii="Helvetica" w:hAnsi="Helvetica"/>
          <w:color w:val="000000"/>
        </w:rPr>
        <w:t xml:space="preserve">We have declared the </w:t>
      </w:r>
      <w:proofErr w:type="spellStart"/>
      <w:r>
        <w:rPr>
          <w:rFonts w:ascii="Helvetica" w:hAnsi="Helvetica"/>
          <w:color w:val="000000"/>
        </w:rPr>
        <w:t>obj</w:t>
      </w:r>
      <w:proofErr w:type="spellEnd"/>
      <w:r>
        <w:rPr>
          <w:rFonts w:ascii="Helvetica" w:hAnsi="Helvetica"/>
          <w:color w:val="000000"/>
        </w:rPr>
        <w:t> </w:t>
      </w:r>
      <w:hyperlink r:id="rId40" w:history="1">
        <w:r>
          <w:rPr>
            <w:rStyle w:val="Hyperlink"/>
            <w:rFonts w:ascii="Helvetica" w:hAnsi="Helvetica"/>
            <w:color w:val="EC4E20"/>
            <w:sz w:val="19"/>
            <w:szCs w:val="19"/>
            <w:bdr w:val="none" w:sz="0" w:space="0" w:color="auto" w:frame="1"/>
          </w:rPr>
          <w:t>volatile</w:t>
        </w:r>
      </w:hyperlink>
      <w:r>
        <w:rPr>
          <w:rFonts w:ascii="Helvetica" w:hAnsi="Helvetica"/>
          <w:color w:val="000000"/>
        </w:rPr>
        <w:t xml:space="preserve"> which ensures that multiple threads offer the </w:t>
      </w:r>
      <w:proofErr w:type="spellStart"/>
      <w:r>
        <w:rPr>
          <w:rFonts w:ascii="Helvetica" w:hAnsi="Helvetica"/>
          <w:color w:val="000000"/>
        </w:rPr>
        <w:t>obj</w:t>
      </w:r>
      <w:proofErr w:type="spellEnd"/>
      <w:r>
        <w:rPr>
          <w:rFonts w:ascii="Helvetica" w:hAnsi="Helvetica"/>
          <w:color w:val="000000"/>
        </w:rPr>
        <w:t xml:space="preserve"> variable correctly when it is being initialized to Singleton instance. This method drastically reduces the overhead of calling the synchronized method every time.</w:t>
      </w:r>
    </w:p>
    <w:p w:rsidR="00095EB3" w:rsidRDefault="00095EB3" w:rsidP="002A6B3E">
      <w:pPr>
        <w:pStyle w:val="NormalWeb"/>
        <w:numPr>
          <w:ilvl w:val="0"/>
          <w:numId w:val="1"/>
        </w:numPr>
        <w:shd w:val="clear" w:color="auto" w:fill="FFFFFF"/>
        <w:textAlignment w:val="baseline"/>
        <w:rPr>
          <w:rFonts w:ascii="Arial" w:hAnsi="Arial" w:cs="Arial"/>
          <w:color w:val="454646"/>
          <w:sz w:val="18"/>
          <w:szCs w:val="18"/>
        </w:rPr>
      </w:pPr>
      <w:r>
        <w:rPr>
          <w:rFonts w:ascii="Arial" w:hAnsi="Arial" w:cs="Arial"/>
          <w:color w:val="454646"/>
          <w:sz w:val="18"/>
          <w:szCs w:val="18"/>
        </w:rPr>
        <w:lastRenderedPageBreak/>
        <w:t>Implement Factory Pattern</w:t>
      </w:r>
    </w:p>
    <w:p w:rsidR="00095EB3" w:rsidRDefault="00095EB3" w:rsidP="00095EB3">
      <w:pPr>
        <w:pStyle w:val="NormalWeb"/>
        <w:shd w:val="clear" w:color="auto" w:fill="FFFFFF"/>
        <w:ind w:left="720"/>
        <w:textAlignment w:val="baseline"/>
        <w:rPr>
          <w:rFonts w:ascii="Arial" w:hAnsi="Arial" w:cs="Arial"/>
          <w:color w:val="454646"/>
          <w:sz w:val="18"/>
          <w:szCs w:val="18"/>
        </w:rPr>
      </w:pPr>
      <w:r>
        <w:rPr>
          <w:rFonts w:ascii="Arial" w:hAnsi="Arial" w:cs="Arial"/>
          <w:color w:val="454646"/>
          <w:sz w:val="18"/>
          <w:szCs w:val="18"/>
        </w:rPr>
        <w:t>In Factory Pattern, we create object without exposing creation logic to client.</w:t>
      </w:r>
    </w:p>
    <w:p w:rsidR="00095EB3" w:rsidRPr="00095EB3" w:rsidRDefault="00095EB3" w:rsidP="00095EB3">
      <w:pPr>
        <w:pStyle w:val="NormalWeb"/>
        <w:spacing w:before="0" w:beforeAutospacing="0" w:after="144" w:afterAutospacing="0" w:line="301" w:lineRule="atLeast"/>
        <w:ind w:left="48" w:right="48"/>
        <w:jc w:val="both"/>
        <w:rPr>
          <w:rFonts w:ascii="Arial" w:hAnsi="Arial" w:cs="Arial"/>
          <w:color w:val="454646"/>
          <w:sz w:val="18"/>
          <w:szCs w:val="18"/>
        </w:rPr>
      </w:pPr>
      <w:r w:rsidRPr="00095EB3">
        <w:rPr>
          <w:rFonts w:ascii="Arial" w:hAnsi="Arial" w:cs="Arial"/>
          <w:color w:val="454646"/>
          <w:sz w:val="18"/>
          <w:szCs w:val="18"/>
        </w:rPr>
        <w:t>We're going to create a Shape interface and concrete classes implementing the Shape interface. A factory class </w:t>
      </w:r>
      <w:proofErr w:type="spellStart"/>
      <w:r w:rsidRPr="00095EB3">
        <w:rPr>
          <w:rFonts w:ascii="Arial" w:hAnsi="Arial" w:cs="Arial"/>
          <w:color w:val="454646"/>
          <w:sz w:val="18"/>
          <w:szCs w:val="18"/>
        </w:rPr>
        <w:t>ShapeFactory</w:t>
      </w:r>
      <w:proofErr w:type="spellEnd"/>
      <w:r w:rsidRPr="00095EB3">
        <w:rPr>
          <w:rFonts w:ascii="Arial" w:hAnsi="Arial" w:cs="Arial"/>
          <w:color w:val="454646"/>
          <w:sz w:val="18"/>
          <w:szCs w:val="18"/>
        </w:rPr>
        <w:t> is defined as a next step.</w:t>
      </w:r>
    </w:p>
    <w:p w:rsidR="00095EB3" w:rsidRPr="00095EB3" w:rsidRDefault="00095EB3" w:rsidP="00095EB3">
      <w:pPr>
        <w:pStyle w:val="NormalWeb"/>
        <w:spacing w:before="0" w:beforeAutospacing="0" w:after="144" w:afterAutospacing="0" w:line="301" w:lineRule="atLeast"/>
        <w:ind w:left="48" w:right="48"/>
        <w:jc w:val="both"/>
        <w:rPr>
          <w:rFonts w:ascii="Arial" w:hAnsi="Arial" w:cs="Arial"/>
          <w:color w:val="454646"/>
          <w:sz w:val="18"/>
          <w:szCs w:val="18"/>
        </w:rPr>
      </w:pPr>
      <w:proofErr w:type="spellStart"/>
      <w:r w:rsidRPr="00095EB3">
        <w:rPr>
          <w:rFonts w:ascii="Arial" w:hAnsi="Arial" w:cs="Arial"/>
          <w:color w:val="454646"/>
          <w:sz w:val="18"/>
          <w:szCs w:val="18"/>
        </w:rPr>
        <w:t>FactoryPatternDemo</w:t>
      </w:r>
      <w:proofErr w:type="spellEnd"/>
      <w:r w:rsidRPr="00095EB3">
        <w:rPr>
          <w:rFonts w:ascii="Arial" w:hAnsi="Arial" w:cs="Arial"/>
          <w:color w:val="454646"/>
          <w:sz w:val="18"/>
          <w:szCs w:val="18"/>
        </w:rPr>
        <w:t>, our demo class will use </w:t>
      </w:r>
      <w:proofErr w:type="spellStart"/>
      <w:r w:rsidRPr="00095EB3">
        <w:rPr>
          <w:rFonts w:ascii="Arial" w:hAnsi="Arial" w:cs="Arial"/>
          <w:color w:val="454646"/>
          <w:sz w:val="18"/>
          <w:szCs w:val="18"/>
        </w:rPr>
        <w:t>ShapeFactory</w:t>
      </w:r>
      <w:proofErr w:type="spellEnd"/>
      <w:r w:rsidRPr="00095EB3">
        <w:rPr>
          <w:rFonts w:ascii="Arial" w:hAnsi="Arial" w:cs="Arial"/>
          <w:color w:val="454646"/>
          <w:sz w:val="18"/>
          <w:szCs w:val="18"/>
        </w:rPr>
        <w:t> to get a </w:t>
      </w:r>
      <w:proofErr w:type="spellStart"/>
      <w:r w:rsidRPr="00095EB3">
        <w:rPr>
          <w:rFonts w:ascii="Arial" w:hAnsi="Arial" w:cs="Arial"/>
          <w:color w:val="454646"/>
          <w:sz w:val="18"/>
          <w:szCs w:val="18"/>
        </w:rPr>
        <w:t>Shapeobject</w:t>
      </w:r>
      <w:proofErr w:type="spellEnd"/>
      <w:r w:rsidRPr="00095EB3">
        <w:rPr>
          <w:rFonts w:ascii="Arial" w:hAnsi="Arial" w:cs="Arial"/>
          <w:color w:val="454646"/>
          <w:sz w:val="18"/>
          <w:szCs w:val="18"/>
        </w:rPr>
        <w:t>. It will pass information (CIRCLE / RECTANGLE / SQUARE) to </w:t>
      </w:r>
      <w:proofErr w:type="spellStart"/>
      <w:r w:rsidRPr="00095EB3">
        <w:rPr>
          <w:rFonts w:ascii="Arial" w:hAnsi="Arial" w:cs="Arial"/>
          <w:color w:val="454646"/>
          <w:sz w:val="18"/>
          <w:szCs w:val="18"/>
        </w:rPr>
        <w:t>ShapeFactory</w:t>
      </w:r>
      <w:proofErr w:type="spellEnd"/>
      <w:r w:rsidRPr="00095EB3">
        <w:rPr>
          <w:rFonts w:ascii="Arial" w:hAnsi="Arial" w:cs="Arial"/>
          <w:color w:val="454646"/>
          <w:sz w:val="18"/>
          <w:szCs w:val="18"/>
        </w:rPr>
        <w:t> to get the type of object it needs.</w:t>
      </w:r>
    </w:p>
    <w:p w:rsidR="00095EB3" w:rsidRDefault="00095EB3" w:rsidP="00095EB3">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Step 1</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Create an interface.</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Shape.java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interface</w:t>
      </w: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void</w:t>
      </w:r>
      <w:proofErr w:type="gramEnd"/>
      <w:r>
        <w:rPr>
          <w:rStyle w:val="pln"/>
          <w:rFonts w:ascii="Consolas" w:hAnsi="Consolas"/>
          <w:color w:val="313131"/>
          <w:sz w:val="16"/>
          <w:szCs w:val="16"/>
        </w:rPr>
        <w:t xml:space="preserve"> draw</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Step 2</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Create concrete classes implementing the same interface.</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Rectangle.java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class</w:t>
      </w:r>
      <w:r>
        <w:rPr>
          <w:rStyle w:val="pln"/>
          <w:rFonts w:ascii="Consolas" w:hAnsi="Consolas"/>
          <w:color w:val="313131"/>
          <w:sz w:val="16"/>
          <w:szCs w:val="16"/>
        </w:rPr>
        <w:t xml:space="preserve"> </w:t>
      </w:r>
      <w:r>
        <w:rPr>
          <w:rStyle w:val="typ"/>
          <w:rFonts w:ascii="Consolas" w:hAnsi="Consolas"/>
          <w:color w:val="7F0055"/>
          <w:sz w:val="16"/>
          <w:szCs w:val="16"/>
        </w:rPr>
        <w:t>Rectangle</w:t>
      </w:r>
      <w:r>
        <w:rPr>
          <w:rStyle w:val="pln"/>
          <w:rFonts w:ascii="Consolas" w:hAnsi="Consolas"/>
          <w:color w:val="313131"/>
          <w:sz w:val="16"/>
          <w:szCs w:val="16"/>
        </w:rPr>
        <w:t xml:space="preserve"> </w:t>
      </w:r>
      <w:r>
        <w:rPr>
          <w:rStyle w:val="kwd"/>
          <w:rFonts w:ascii="Consolas" w:hAnsi="Consolas"/>
          <w:color w:val="000088"/>
          <w:sz w:val="16"/>
          <w:szCs w:val="16"/>
        </w:rPr>
        <w:t>implements</w:t>
      </w: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lit"/>
          <w:rFonts w:ascii="Consolas" w:hAnsi="Consolas"/>
          <w:color w:val="006666"/>
          <w:sz w:val="16"/>
          <w:szCs w:val="16"/>
        </w:rPr>
        <w:t>@Override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void</w:t>
      </w:r>
      <w:r>
        <w:rPr>
          <w:rStyle w:val="pln"/>
          <w:rFonts w:ascii="Consolas" w:hAnsi="Consolas"/>
          <w:color w:val="313131"/>
          <w:sz w:val="16"/>
          <w:szCs w:val="16"/>
        </w:rPr>
        <w:t xml:space="preserve"> draw</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spellStart"/>
      <w:proofErr w:type="gramStart"/>
      <w:r>
        <w:rPr>
          <w:rStyle w:val="typ"/>
          <w:rFonts w:ascii="Consolas" w:hAnsi="Consolas"/>
          <w:color w:val="7F0055"/>
          <w:sz w:val="16"/>
          <w:szCs w:val="16"/>
        </w:rPr>
        <w:t>System</w:t>
      </w:r>
      <w:r>
        <w:rPr>
          <w:rStyle w:val="pun"/>
          <w:rFonts w:ascii="Consolas" w:eastAsiaTheme="majorEastAsia" w:hAnsi="Consolas"/>
          <w:color w:val="666600"/>
          <w:sz w:val="16"/>
          <w:szCs w:val="16"/>
        </w:rPr>
        <w:t>.</w:t>
      </w:r>
      <w:r>
        <w:rPr>
          <w:rStyle w:val="kwd"/>
          <w:rFonts w:ascii="Consolas" w:hAnsi="Consolas"/>
          <w:color w:val="000088"/>
          <w:sz w:val="16"/>
          <w:szCs w:val="16"/>
        </w:rPr>
        <w:t>out</w:t>
      </w:r>
      <w:r>
        <w:rPr>
          <w:rStyle w:val="pun"/>
          <w:rFonts w:ascii="Consolas" w:eastAsiaTheme="majorEastAsia" w:hAnsi="Consolas"/>
          <w:color w:val="666600"/>
          <w:sz w:val="16"/>
          <w:szCs w:val="16"/>
        </w:rPr>
        <w:t>.</w:t>
      </w:r>
      <w:r>
        <w:rPr>
          <w:rStyle w:val="pln"/>
          <w:rFonts w:ascii="Consolas" w:hAnsi="Consolas"/>
          <w:color w:val="313131"/>
          <w:sz w:val="16"/>
          <w:szCs w:val="16"/>
        </w:rPr>
        <w:t>println</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"Inside Rectangle::draw() method."</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Square.java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class</w:t>
      </w:r>
      <w:r>
        <w:rPr>
          <w:rStyle w:val="pln"/>
          <w:rFonts w:ascii="Consolas" w:hAnsi="Consolas"/>
          <w:color w:val="313131"/>
          <w:sz w:val="16"/>
          <w:szCs w:val="16"/>
        </w:rPr>
        <w:t xml:space="preserve"> </w:t>
      </w:r>
      <w:r>
        <w:rPr>
          <w:rStyle w:val="typ"/>
          <w:rFonts w:ascii="Consolas" w:hAnsi="Consolas"/>
          <w:color w:val="7F0055"/>
          <w:sz w:val="16"/>
          <w:szCs w:val="16"/>
        </w:rPr>
        <w:t>Square</w:t>
      </w:r>
      <w:r>
        <w:rPr>
          <w:rStyle w:val="pln"/>
          <w:rFonts w:ascii="Consolas" w:hAnsi="Consolas"/>
          <w:color w:val="313131"/>
          <w:sz w:val="16"/>
          <w:szCs w:val="16"/>
        </w:rPr>
        <w:t xml:space="preserve"> </w:t>
      </w:r>
      <w:r>
        <w:rPr>
          <w:rStyle w:val="kwd"/>
          <w:rFonts w:ascii="Consolas" w:hAnsi="Consolas"/>
          <w:color w:val="000088"/>
          <w:sz w:val="16"/>
          <w:szCs w:val="16"/>
        </w:rPr>
        <w:t>implements</w:t>
      </w: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lit"/>
          <w:rFonts w:ascii="Consolas" w:hAnsi="Consolas"/>
          <w:color w:val="006666"/>
          <w:sz w:val="16"/>
          <w:szCs w:val="16"/>
        </w:rPr>
        <w:t>@Override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void</w:t>
      </w:r>
      <w:r>
        <w:rPr>
          <w:rStyle w:val="pln"/>
          <w:rFonts w:ascii="Consolas" w:hAnsi="Consolas"/>
          <w:color w:val="313131"/>
          <w:sz w:val="16"/>
          <w:szCs w:val="16"/>
        </w:rPr>
        <w:t xml:space="preserve"> draw</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spellStart"/>
      <w:proofErr w:type="gramStart"/>
      <w:r>
        <w:rPr>
          <w:rStyle w:val="typ"/>
          <w:rFonts w:ascii="Consolas" w:hAnsi="Consolas"/>
          <w:color w:val="7F0055"/>
          <w:sz w:val="16"/>
          <w:szCs w:val="16"/>
        </w:rPr>
        <w:t>System</w:t>
      </w:r>
      <w:r>
        <w:rPr>
          <w:rStyle w:val="pun"/>
          <w:rFonts w:ascii="Consolas" w:eastAsiaTheme="majorEastAsia" w:hAnsi="Consolas"/>
          <w:color w:val="666600"/>
          <w:sz w:val="16"/>
          <w:szCs w:val="16"/>
        </w:rPr>
        <w:t>.</w:t>
      </w:r>
      <w:r>
        <w:rPr>
          <w:rStyle w:val="kwd"/>
          <w:rFonts w:ascii="Consolas" w:hAnsi="Consolas"/>
          <w:color w:val="000088"/>
          <w:sz w:val="16"/>
          <w:szCs w:val="16"/>
        </w:rPr>
        <w:t>out</w:t>
      </w:r>
      <w:r>
        <w:rPr>
          <w:rStyle w:val="pun"/>
          <w:rFonts w:ascii="Consolas" w:eastAsiaTheme="majorEastAsia" w:hAnsi="Consolas"/>
          <w:color w:val="666600"/>
          <w:sz w:val="16"/>
          <w:szCs w:val="16"/>
        </w:rPr>
        <w:t>.</w:t>
      </w:r>
      <w:r>
        <w:rPr>
          <w:rStyle w:val="pln"/>
          <w:rFonts w:ascii="Consolas" w:hAnsi="Consolas"/>
          <w:color w:val="313131"/>
          <w:sz w:val="16"/>
          <w:szCs w:val="16"/>
        </w:rPr>
        <w:t>println</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"Inside Square::draw() method."</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Circle.java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class</w:t>
      </w:r>
      <w:r>
        <w:rPr>
          <w:rStyle w:val="pln"/>
          <w:rFonts w:ascii="Consolas" w:hAnsi="Consolas"/>
          <w:color w:val="313131"/>
          <w:sz w:val="16"/>
          <w:szCs w:val="16"/>
        </w:rPr>
        <w:t xml:space="preserve"> </w:t>
      </w:r>
      <w:r>
        <w:rPr>
          <w:rStyle w:val="typ"/>
          <w:rFonts w:ascii="Consolas" w:hAnsi="Consolas"/>
          <w:color w:val="7F0055"/>
          <w:sz w:val="16"/>
          <w:szCs w:val="16"/>
        </w:rPr>
        <w:t>Circle</w:t>
      </w:r>
      <w:r>
        <w:rPr>
          <w:rStyle w:val="pln"/>
          <w:rFonts w:ascii="Consolas" w:hAnsi="Consolas"/>
          <w:color w:val="313131"/>
          <w:sz w:val="16"/>
          <w:szCs w:val="16"/>
        </w:rPr>
        <w:t xml:space="preserve"> </w:t>
      </w:r>
      <w:r>
        <w:rPr>
          <w:rStyle w:val="kwd"/>
          <w:rFonts w:ascii="Consolas" w:hAnsi="Consolas"/>
          <w:color w:val="000088"/>
          <w:sz w:val="16"/>
          <w:szCs w:val="16"/>
        </w:rPr>
        <w:t>implements</w:t>
      </w: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lit"/>
          <w:rFonts w:ascii="Consolas" w:hAnsi="Consolas"/>
          <w:color w:val="006666"/>
          <w:sz w:val="16"/>
          <w:szCs w:val="16"/>
        </w:rPr>
        <w:t>@Override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void</w:t>
      </w:r>
      <w:r>
        <w:rPr>
          <w:rStyle w:val="pln"/>
          <w:rFonts w:ascii="Consolas" w:hAnsi="Consolas"/>
          <w:color w:val="313131"/>
          <w:sz w:val="16"/>
          <w:szCs w:val="16"/>
        </w:rPr>
        <w:t xml:space="preserve"> draw</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spellStart"/>
      <w:proofErr w:type="gramStart"/>
      <w:r>
        <w:rPr>
          <w:rStyle w:val="typ"/>
          <w:rFonts w:ascii="Consolas" w:hAnsi="Consolas"/>
          <w:color w:val="7F0055"/>
          <w:sz w:val="16"/>
          <w:szCs w:val="16"/>
        </w:rPr>
        <w:t>System</w:t>
      </w:r>
      <w:r>
        <w:rPr>
          <w:rStyle w:val="pun"/>
          <w:rFonts w:ascii="Consolas" w:eastAsiaTheme="majorEastAsia" w:hAnsi="Consolas"/>
          <w:color w:val="666600"/>
          <w:sz w:val="16"/>
          <w:szCs w:val="16"/>
        </w:rPr>
        <w:t>.</w:t>
      </w:r>
      <w:r>
        <w:rPr>
          <w:rStyle w:val="kwd"/>
          <w:rFonts w:ascii="Consolas" w:hAnsi="Consolas"/>
          <w:color w:val="000088"/>
          <w:sz w:val="16"/>
          <w:szCs w:val="16"/>
        </w:rPr>
        <w:t>out</w:t>
      </w:r>
      <w:r>
        <w:rPr>
          <w:rStyle w:val="pun"/>
          <w:rFonts w:ascii="Consolas" w:eastAsiaTheme="majorEastAsia" w:hAnsi="Consolas"/>
          <w:color w:val="666600"/>
          <w:sz w:val="16"/>
          <w:szCs w:val="16"/>
        </w:rPr>
        <w:t>.</w:t>
      </w:r>
      <w:r>
        <w:rPr>
          <w:rStyle w:val="pln"/>
          <w:rFonts w:ascii="Consolas" w:hAnsi="Consolas"/>
          <w:color w:val="313131"/>
          <w:sz w:val="16"/>
          <w:szCs w:val="16"/>
        </w:rPr>
        <w:t>println</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"Inside Circle::draw() method."</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lastRenderedPageBreak/>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Step 3</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Create a Factory to generate object of concrete class based on given information.</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ShapeFactory.java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class</w:t>
      </w:r>
      <w:r>
        <w:rPr>
          <w:rStyle w:val="pln"/>
          <w:rFonts w:ascii="Consolas" w:hAnsi="Consolas"/>
          <w:color w:val="313131"/>
          <w:sz w:val="16"/>
          <w:szCs w:val="16"/>
        </w:rPr>
        <w:t xml:space="preserve"> </w:t>
      </w:r>
      <w:proofErr w:type="spellStart"/>
      <w:r>
        <w:rPr>
          <w:rStyle w:val="typ"/>
          <w:rFonts w:ascii="Consolas" w:hAnsi="Consolas"/>
          <w:color w:val="7F0055"/>
          <w:sz w:val="16"/>
          <w:szCs w:val="16"/>
        </w:rPr>
        <w:t>ShapeFactory</w:t>
      </w:r>
      <w:proofErr w:type="spellEnd"/>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ab/>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 xml:space="preserve">//use </w:t>
      </w:r>
      <w:proofErr w:type="spellStart"/>
      <w:r>
        <w:rPr>
          <w:rStyle w:val="com"/>
          <w:rFonts w:ascii="Consolas" w:hAnsi="Consolas"/>
          <w:color w:val="880000"/>
          <w:sz w:val="16"/>
          <w:szCs w:val="16"/>
        </w:rPr>
        <w:t>getShape</w:t>
      </w:r>
      <w:proofErr w:type="spellEnd"/>
      <w:r>
        <w:rPr>
          <w:rStyle w:val="com"/>
          <w:rFonts w:ascii="Consolas" w:hAnsi="Consolas"/>
          <w:color w:val="880000"/>
          <w:sz w:val="16"/>
          <w:szCs w:val="16"/>
        </w:rPr>
        <w:t xml:space="preserve"> method to get object of type shape </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w:t>
      </w:r>
      <w:proofErr w:type="spellStart"/>
      <w:r>
        <w:rPr>
          <w:rStyle w:val="pln"/>
          <w:rFonts w:ascii="Consolas" w:hAnsi="Consolas"/>
          <w:color w:val="313131"/>
          <w:sz w:val="16"/>
          <w:szCs w:val="16"/>
        </w:rPr>
        <w:t>getShape</w:t>
      </w:r>
      <w:proofErr w:type="spellEnd"/>
      <w:r>
        <w:rPr>
          <w:rStyle w:val="pun"/>
          <w:rFonts w:ascii="Consolas" w:eastAsiaTheme="majorEastAsia" w:hAnsi="Consolas"/>
          <w:color w:val="666600"/>
          <w:sz w:val="16"/>
          <w:szCs w:val="16"/>
        </w:rPr>
        <w:t>(</w:t>
      </w:r>
      <w:r>
        <w:rPr>
          <w:rStyle w:val="typ"/>
          <w:rFonts w:ascii="Consolas" w:hAnsi="Consolas"/>
          <w:color w:val="7F0055"/>
          <w:sz w:val="16"/>
          <w:szCs w:val="16"/>
        </w:rPr>
        <w:t>String</w:t>
      </w:r>
      <w:r>
        <w:rPr>
          <w:rStyle w:val="pln"/>
          <w:rFonts w:ascii="Consolas" w:hAnsi="Consolas"/>
          <w:color w:val="313131"/>
          <w:sz w:val="16"/>
          <w:szCs w:val="16"/>
        </w:rPr>
        <w:t xml:space="preserve"> </w:t>
      </w:r>
      <w:proofErr w:type="spellStart"/>
      <w:r>
        <w:rPr>
          <w:rStyle w:val="pln"/>
          <w:rFonts w:ascii="Consolas" w:hAnsi="Consolas"/>
          <w:color w:val="313131"/>
          <w:sz w:val="16"/>
          <w:szCs w:val="16"/>
        </w:rPr>
        <w:t>shapeType</w:t>
      </w:r>
      <w:proofErr w:type="spellEnd"/>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if</w:t>
      </w:r>
      <w:r>
        <w:rPr>
          <w:rStyle w:val="pun"/>
          <w:rFonts w:ascii="Consolas" w:eastAsiaTheme="majorEastAsia" w:hAnsi="Consolas"/>
          <w:color w:val="666600"/>
          <w:sz w:val="16"/>
          <w:szCs w:val="16"/>
        </w:rPr>
        <w:t>(</w:t>
      </w:r>
      <w:proofErr w:type="spellStart"/>
      <w:proofErr w:type="gramEnd"/>
      <w:r>
        <w:rPr>
          <w:rStyle w:val="pln"/>
          <w:rFonts w:ascii="Consolas" w:hAnsi="Consolas"/>
          <w:color w:val="313131"/>
          <w:sz w:val="16"/>
          <w:szCs w:val="16"/>
        </w:rPr>
        <w:t>shapeType</w:t>
      </w:r>
      <w:proofErr w:type="spellEnd"/>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kwd"/>
          <w:rFonts w:ascii="Consolas" w:hAnsi="Consolas"/>
          <w:color w:val="000088"/>
          <w:sz w:val="16"/>
          <w:szCs w:val="16"/>
        </w:rPr>
        <w:t>null</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return</w:t>
      </w:r>
      <w:proofErr w:type="gramEnd"/>
      <w:r>
        <w:rPr>
          <w:rStyle w:val="pln"/>
          <w:rFonts w:ascii="Consolas" w:hAnsi="Consolas"/>
          <w:color w:val="313131"/>
          <w:sz w:val="16"/>
          <w:szCs w:val="16"/>
        </w:rPr>
        <w:t xml:space="preserve"> </w:t>
      </w:r>
      <w:r>
        <w:rPr>
          <w:rStyle w:val="kwd"/>
          <w:rFonts w:ascii="Consolas" w:hAnsi="Consolas"/>
          <w:color w:val="000088"/>
          <w:sz w:val="16"/>
          <w:szCs w:val="16"/>
        </w:rPr>
        <w:t>null</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r>
        <w:rPr>
          <w:rStyle w:val="pln"/>
          <w:rFonts w:ascii="Consolas" w:hAnsi="Consolas"/>
          <w:color w:val="313131"/>
          <w:sz w:val="16"/>
          <w:szCs w:val="16"/>
        </w:rPr>
        <w:tab/>
      </w:r>
      <w:r>
        <w:rPr>
          <w:rStyle w:val="pln"/>
          <w:rFonts w:ascii="Consolas" w:hAnsi="Consolas"/>
          <w:color w:val="313131"/>
          <w:sz w:val="16"/>
          <w:szCs w:val="16"/>
        </w:rPr>
        <w:tab/>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if</w:t>
      </w:r>
      <w:r>
        <w:rPr>
          <w:rStyle w:val="pun"/>
          <w:rFonts w:ascii="Consolas" w:eastAsiaTheme="majorEastAsia" w:hAnsi="Consolas"/>
          <w:color w:val="666600"/>
          <w:sz w:val="16"/>
          <w:szCs w:val="16"/>
        </w:rPr>
        <w:t>(</w:t>
      </w:r>
      <w:proofErr w:type="spellStart"/>
      <w:proofErr w:type="gramEnd"/>
      <w:r>
        <w:rPr>
          <w:rStyle w:val="pln"/>
          <w:rFonts w:ascii="Consolas" w:hAnsi="Consolas"/>
          <w:color w:val="313131"/>
          <w:sz w:val="16"/>
          <w:szCs w:val="16"/>
        </w:rPr>
        <w:t>shapeType</w:t>
      </w:r>
      <w:r>
        <w:rPr>
          <w:rStyle w:val="pun"/>
          <w:rFonts w:ascii="Consolas" w:eastAsiaTheme="majorEastAsia" w:hAnsi="Consolas"/>
          <w:color w:val="666600"/>
          <w:sz w:val="16"/>
          <w:szCs w:val="16"/>
        </w:rPr>
        <w:t>.</w:t>
      </w:r>
      <w:r>
        <w:rPr>
          <w:rStyle w:val="pln"/>
          <w:rFonts w:ascii="Consolas" w:hAnsi="Consolas"/>
          <w:color w:val="313131"/>
          <w:sz w:val="16"/>
          <w:szCs w:val="16"/>
        </w:rPr>
        <w:t>equalsIgnoreCase</w:t>
      </w:r>
      <w:proofErr w:type="spellEnd"/>
      <w:r>
        <w:rPr>
          <w:rStyle w:val="pun"/>
          <w:rFonts w:ascii="Consolas" w:eastAsiaTheme="majorEastAsia" w:hAnsi="Consolas"/>
          <w:color w:val="666600"/>
          <w:sz w:val="16"/>
          <w:szCs w:val="16"/>
        </w:rPr>
        <w:t>(</w:t>
      </w:r>
      <w:r>
        <w:rPr>
          <w:rStyle w:val="str"/>
          <w:rFonts w:ascii="Consolas" w:hAnsi="Consolas"/>
          <w:color w:val="008800"/>
          <w:sz w:val="16"/>
          <w:szCs w:val="16"/>
        </w:rPr>
        <w:t>"CIRCLE"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return</w:t>
      </w:r>
      <w:proofErr w:type="gramEnd"/>
      <w:r>
        <w:rPr>
          <w:rStyle w:val="pln"/>
          <w:rFonts w:ascii="Consolas" w:hAnsi="Consolas"/>
          <w:color w:val="313131"/>
          <w:sz w:val="16"/>
          <w:szCs w:val="16"/>
        </w:rPr>
        <w:t xml:space="preserve"> </w:t>
      </w:r>
      <w:r>
        <w:rPr>
          <w:rStyle w:val="kwd"/>
          <w:rFonts w:ascii="Consolas" w:hAnsi="Consolas"/>
          <w:color w:val="000088"/>
          <w:sz w:val="16"/>
          <w:szCs w:val="16"/>
        </w:rPr>
        <w:t>new</w:t>
      </w:r>
      <w:r>
        <w:rPr>
          <w:rStyle w:val="pln"/>
          <w:rFonts w:ascii="Consolas" w:hAnsi="Consolas"/>
          <w:color w:val="313131"/>
          <w:sz w:val="16"/>
          <w:szCs w:val="16"/>
        </w:rPr>
        <w:t xml:space="preserve"> </w:t>
      </w:r>
      <w:r>
        <w:rPr>
          <w:rStyle w:val="typ"/>
          <w:rFonts w:ascii="Consolas" w:hAnsi="Consolas"/>
          <w:color w:val="7F0055"/>
          <w:sz w:val="16"/>
          <w:szCs w:val="16"/>
        </w:rPr>
        <w:t>Circle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kwd"/>
          <w:rFonts w:ascii="Consolas" w:hAnsi="Consolas"/>
          <w:color w:val="000088"/>
          <w:sz w:val="16"/>
          <w:szCs w:val="16"/>
        </w:rPr>
        <w:t>else</w:t>
      </w:r>
      <w:r>
        <w:rPr>
          <w:rStyle w:val="pln"/>
          <w:rFonts w:ascii="Consolas" w:hAnsi="Consolas"/>
          <w:color w:val="313131"/>
          <w:sz w:val="16"/>
          <w:szCs w:val="16"/>
        </w:rPr>
        <w:t xml:space="preserve"> </w:t>
      </w:r>
      <w:proofErr w:type="gramStart"/>
      <w:r>
        <w:rPr>
          <w:rStyle w:val="kwd"/>
          <w:rFonts w:ascii="Consolas" w:hAnsi="Consolas"/>
          <w:color w:val="000088"/>
          <w:sz w:val="16"/>
          <w:szCs w:val="16"/>
        </w:rPr>
        <w:t>if</w:t>
      </w:r>
      <w:r>
        <w:rPr>
          <w:rStyle w:val="pun"/>
          <w:rFonts w:ascii="Consolas" w:eastAsiaTheme="majorEastAsia" w:hAnsi="Consolas"/>
          <w:color w:val="666600"/>
          <w:sz w:val="16"/>
          <w:szCs w:val="16"/>
        </w:rPr>
        <w:t>(</w:t>
      </w:r>
      <w:proofErr w:type="spellStart"/>
      <w:proofErr w:type="gramEnd"/>
      <w:r>
        <w:rPr>
          <w:rStyle w:val="pln"/>
          <w:rFonts w:ascii="Consolas" w:hAnsi="Consolas"/>
          <w:color w:val="313131"/>
          <w:sz w:val="16"/>
          <w:szCs w:val="16"/>
        </w:rPr>
        <w:t>shapeType</w:t>
      </w:r>
      <w:r>
        <w:rPr>
          <w:rStyle w:val="pun"/>
          <w:rFonts w:ascii="Consolas" w:eastAsiaTheme="majorEastAsia" w:hAnsi="Consolas"/>
          <w:color w:val="666600"/>
          <w:sz w:val="16"/>
          <w:szCs w:val="16"/>
        </w:rPr>
        <w:t>.</w:t>
      </w:r>
      <w:r>
        <w:rPr>
          <w:rStyle w:val="pln"/>
          <w:rFonts w:ascii="Consolas" w:hAnsi="Consolas"/>
          <w:color w:val="313131"/>
          <w:sz w:val="16"/>
          <w:szCs w:val="16"/>
        </w:rPr>
        <w:t>equalsIgnoreCase</w:t>
      </w:r>
      <w:proofErr w:type="spellEnd"/>
      <w:r>
        <w:rPr>
          <w:rStyle w:val="pun"/>
          <w:rFonts w:ascii="Consolas" w:eastAsiaTheme="majorEastAsia" w:hAnsi="Consolas"/>
          <w:color w:val="666600"/>
          <w:sz w:val="16"/>
          <w:szCs w:val="16"/>
        </w:rPr>
        <w:t>(</w:t>
      </w:r>
      <w:r>
        <w:rPr>
          <w:rStyle w:val="str"/>
          <w:rFonts w:ascii="Consolas" w:hAnsi="Consolas"/>
          <w:color w:val="008800"/>
          <w:sz w:val="16"/>
          <w:szCs w:val="16"/>
        </w:rPr>
        <w:t>"RECTANGLE"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return</w:t>
      </w:r>
      <w:proofErr w:type="gramEnd"/>
      <w:r>
        <w:rPr>
          <w:rStyle w:val="pln"/>
          <w:rFonts w:ascii="Consolas" w:hAnsi="Consolas"/>
          <w:color w:val="313131"/>
          <w:sz w:val="16"/>
          <w:szCs w:val="16"/>
        </w:rPr>
        <w:t xml:space="preserve"> </w:t>
      </w:r>
      <w:r>
        <w:rPr>
          <w:rStyle w:val="kwd"/>
          <w:rFonts w:ascii="Consolas" w:hAnsi="Consolas"/>
          <w:color w:val="000088"/>
          <w:sz w:val="16"/>
          <w:szCs w:val="16"/>
        </w:rPr>
        <w:t>new</w:t>
      </w:r>
      <w:r>
        <w:rPr>
          <w:rStyle w:val="pln"/>
          <w:rFonts w:ascii="Consolas" w:hAnsi="Consolas"/>
          <w:color w:val="313131"/>
          <w:sz w:val="16"/>
          <w:szCs w:val="16"/>
        </w:rPr>
        <w:t xml:space="preserve"> </w:t>
      </w:r>
      <w:r>
        <w:rPr>
          <w:rStyle w:val="typ"/>
          <w:rFonts w:ascii="Consolas" w:hAnsi="Consolas"/>
          <w:color w:val="7F0055"/>
          <w:sz w:val="16"/>
          <w:szCs w:val="16"/>
        </w:rPr>
        <w:t>Rectangle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kwd"/>
          <w:rFonts w:ascii="Consolas" w:hAnsi="Consolas"/>
          <w:color w:val="000088"/>
          <w:sz w:val="16"/>
          <w:szCs w:val="16"/>
        </w:rPr>
        <w:t>else</w:t>
      </w:r>
      <w:r>
        <w:rPr>
          <w:rStyle w:val="pln"/>
          <w:rFonts w:ascii="Consolas" w:hAnsi="Consolas"/>
          <w:color w:val="313131"/>
          <w:sz w:val="16"/>
          <w:szCs w:val="16"/>
        </w:rPr>
        <w:t xml:space="preserve"> </w:t>
      </w:r>
      <w:proofErr w:type="gramStart"/>
      <w:r>
        <w:rPr>
          <w:rStyle w:val="kwd"/>
          <w:rFonts w:ascii="Consolas" w:hAnsi="Consolas"/>
          <w:color w:val="000088"/>
          <w:sz w:val="16"/>
          <w:szCs w:val="16"/>
        </w:rPr>
        <w:t>if</w:t>
      </w:r>
      <w:r>
        <w:rPr>
          <w:rStyle w:val="pun"/>
          <w:rFonts w:ascii="Consolas" w:eastAsiaTheme="majorEastAsia" w:hAnsi="Consolas"/>
          <w:color w:val="666600"/>
          <w:sz w:val="16"/>
          <w:szCs w:val="16"/>
        </w:rPr>
        <w:t>(</w:t>
      </w:r>
      <w:proofErr w:type="spellStart"/>
      <w:proofErr w:type="gramEnd"/>
      <w:r>
        <w:rPr>
          <w:rStyle w:val="pln"/>
          <w:rFonts w:ascii="Consolas" w:hAnsi="Consolas"/>
          <w:color w:val="313131"/>
          <w:sz w:val="16"/>
          <w:szCs w:val="16"/>
        </w:rPr>
        <w:t>shapeType</w:t>
      </w:r>
      <w:r>
        <w:rPr>
          <w:rStyle w:val="pun"/>
          <w:rFonts w:ascii="Consolas" w:eastAsiaTheme="majorEastAsia" w:hAnsi="Consolas"/>
          <w:color w:val="666600"/>
          <w:sz w:val="16"/>
          <w:szCs w:val="16"/>
        </w:rPr>
        <w:t>.</w:t>
      </w:r>
      <w:r>
        <w:rPr>
          <w:rStyle w:val="pln"/>
          <w:rFonts w:ascii="Consolas" w:hAnsi="Consolas"/>
          <w:color w:val="313131"/>
          <w:sz w:val="16"/>
          <w:szCs w:val="16"/>
        </w:rPr>
        <w:t>equalsIgnoreCase</w:t>
      </w:r>
      <w:proofErr w:type="spellEnd"/>
      <w:r>
        <w:rPr>
          <w:rStyle w:val="pun"/>
          <w:rFonts w:ascii="Consolas" w:eastAsiaTheme="majorEastAsia" w:hAnsi="Consolas"/>
          <w:color w:val="666600"/>
          <w:sz w:val="16"/>
          <w:szCs w:val="16"/>
        </w:rPr>
        <w:t>(</w:t>
      </w:r>
      <w:r>
        <w:rPr>
          <w:rStyle w:val="str"/>
          <w:rFonts w:ascii="Consolas" w:hAnsi="Consolas"/>
          <w:color w:val="008800"/>
          <w:sz w:val="16"/>
          <w:szCs w:val="16"/>
        </w:rPr>
        <w:t>"SQUARE"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return</w:t>
      </w:r>
      <w:proofErr w:type="gramEnd"/>
      <w:r>
        <w:rPr>
          <w:rStyle w:val="pln"/>
          <w:rFonts w:ascii="Consolas" w:hAnsi="Consolas"/>
          <w:color w:val="313131"/>
          <w:sz w:val="16"/>
          <w:szCs w:val="16"/>
        </w:rPr>
        <w:t xml:space="preserve"> </w:t>
      </w:r>
      <w:r>
        <w:rPr>
          <w:rStyle w:val="kwd"/>
          <w:rFonts w:ascii="Consolas" w:hAnsi="Consolas"/>
          <w:color w:val="000088"/>
          <w:sz w:val="16"/>
          <w:szCs w:val="16"/>
        </w:rPr>
        <w:t>new</w:t>
      </w:r>
      <w:r>
        <w:rPr>
          <w:rStyle w:val="pln"/>
          <w:rFonts w:ascii="Consolas" w:hAnsi="Consolas"/>
          <w:color w:val="313131"/>
          <w:sz w:val="16"/>
          <w:szCs w:val="16"/>
        </w:rPr>
        <w:t xml:space="preserve"> </w:t>
      </w:r>
      <w:r>
        <w:rPr>
          <w:rStyle w:val="typ"/>
          <w:rFonts w:ascii="Consolas" w:hAnsi="Consolas"/>
          <w:color w:val="7F0055"/>
          <w:sz w:val="16"/>
          <w:szCs w:val="16"/>
        </w:rPr>
        <w:t>Square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return</w:t>
      </w:r>
      <w:proofErr w:type="gramEnd"/>
      <w:r>
        <w:rPr>
          <w:rStyle w:val="pln"/>
          <w:rFonts w:ascii="Consolas" w:hAnsi="Consolas"/>
          <w:color w:val="313131"/>
          <w:sz w:val="16"/>
          <w:szCs w:val="16"/>
        </w:rPr>
        <w:t xml:space="preserve"> </w:t>
      </w:r>
      <w:r>
        <w:rPr>
          <w:rStyle w:val="kwd"/>
          <w:rFonts w:ascii="Consolas" w:hAnsi="Consolas"/>
          <w:color w:val="000088"/>
          <w:sz w:val="16"/>
          <w:szCs w:val="16"/>
        </w:rPr>
        <w:t>null</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Step 4</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 xml:space="preserve">Use the Factory to get object of concrete class by passing </w:t>
      </w:r>
      <w:proofErr w:type="gramStart"/>
      <w:r>
        <w:rPr>
          <w:rFonts w:ascii="Verdana" w:hAnsi="Verdana"/>
          <w:color w:val="000000"/>
        </w:rPr>
        <w:t>an information</w:t>
      </w:r>
      <w:proofErr w:type="gramEnd"/>
      <w:r>
        <w:rPr>
          <w:rFonts w:ascii="Verdana" w:hAnsi="Verdana"/>
          <w:color w:val="000000"/>
        </w:rPr>
        <w:t xml:space="preserve"> such as type.</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i/>
          <w:iCs/>
          <w:color w:val="000000"/>
        </w:rPr>
        <w:t>FactoryPatternDemo.java</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class</w:t>
      </w:r>
      <w:r>
        <w:rPr>
          <w:rStyle w:val="pln"/>
          <w:rFonts w:ascii="Consolas" w:hAnsi="Consolas"/>
          <w:color w:val="313131"/>
          <w:sz w:val="16"/>
          <w:szCs w:val="16"/>
        </w:rPr>
        <w:t xml:space="preserve"> </w:t>
      </w:r>
      <w:proofErr w:type="spellStart"/>
      <w:r>
        <w:rPr>
          <w:rStyle w:val="typ"/>
          <w:rFonts w:ascii="Consolas" w:hAnsi="Consolas"/>
          <w:color w:val="7F0055"/>
          <w:sz w:val="16"/>
          <w:szCs w:val="16"/>
        </w:rPr>
        <w:t>FactoryPatternDemo</w:t>
      </w:r>
      <w:proofErr w:type="spellEnd"/>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kwd"/>
          <w:rFonts w:ascii="Consolas" w:hAnsi="Consolas"/>
          <w:color w:val="000088"/>
          <w:sz w:val="16"/>
          <w:szCs w:val="16"/>
        </w:rPr>
        <w:t>public</w:t>
      </w:r>
      <w:proofErr w:type="gramEnd"/>
      <w:r>
        <w:rPr>
          <w:rStyle w:val="pln"/>
          <w:rFonts w:ascii="Consolas" w:hAnsi="Consolas"/>
          <w:color w:val="313131"/>
          <w:sz w:val="16"/>
          <w:szCs w:val="16"/>
        </w:rPr>
        <w:t xml:space="preserve"> </w:t>
      </w:r>
      <w:r>
        <w:rPr>
          <w:rStyle w:val="kwd"/>
          <w:rFonts w:ascii="Consolas" w:hAnsi="Consolas"/>
          <w:color w:val="000088"/>
          <w:sz w:val="16"/>
          <w:szCs w:val="16"/>
        </w:rPr>
        <w:t>static</w:t>
      </w:r>
      <w:r>
        <w:rPr>
          <w:rStyle w:val="pln"/>
          <w:rFonts w:ascii="Consolas" w:hAnsi="Consolas"/>
          <w:color w:val="313131"/>
          <w:sz w:val="16"/>
          <w:szCs w:val="16"/>
        </w:rPr>
        <w:t xml:space="preserve"> </w:t>
      </w:r>
      <w:r>
        <w:rPr>
          <w:rStyle w:val="kwd"/>
          <w:rFonts w:ascii="Consolas" w:hAnsi="Consolas"/>
          <w:color w:val="000088"/>
          <w:sz w:val="16"/>
          <w:szCs w:val="16"/>
        </w:rPr>
        <w:t>void</w:t>
      </w:r>
      <w:r>
        <w:rPr>
          <w:rStyle w:val="pln"/>
          <w:rFonts w:ascii="Consolas" w:hAnsi="Consolas"/>
          <w:color w:val="313131"/>
          <w:sz w:val="16"/>
          <w:szCs w:val="16"/>
        </w:rPr>
        <w:t xml:space="preserve"> main</w:t>
      </w:r>
      <w:r>
        <w:rPr>
          <w:rStyle w:val="pun"/>
          <w:rFonts w:ascii="Consolas" w:eastAsiaTheme="majorEastAsia" w:hAnsi="Consolas"/>
          <w:color w:val="666600"/>
          <w:sz w:val="16"/>
          <w:szCs w:val="16"/>
        </w:rPr>
        <w:t>(</w:t>
      </w:r>
      <w:r>
        <w:rPr>
          <w:rStyle w:val="typ"/>
          <w:rFonts w:ascii="Consolas" w:hAnsi="Consolas"/>
          <w:color w:val="7F0055"/>
          <w:sz w:val="16"/>
          <w:szCs w:val="16"/>
        </w:rPr>
        <w:t>String</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proofErr w:type="spellStart"/>
      <w:r>
        <w:rPr>
          <w:rStyle w:val="pln"/>
          <w:rFonts w:ascii="Consolas" w:hAnsi="Consolas"/>
          <w:color w:val="313131"/>
          <w:sz w:val="16"/>
          <w:szCs w:val="16"/>
        </w:rPr>
        <w:t>args</w:t>
      </w:r>
      <w:proofErr w:type="spellEnd"/>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spellStart"/>
      <w:r>
        <w:rPr>
          <w:rStyle w:val="typ"/>
          <w:rFonts w:ascii="Consolas" w:hAnsi="Consolas"/>
          <w:color w:val="7F0055"/>
          <w:sz w:val="16"/>
          <w:szCs w:val="16"/>
        </w:rPr>
        <w:t>ShapeFactory</w:t>
      </w:r>
      <w:proofErr w:type="spellEnd"/>
      <w:r>
        <w:rPr>
          <w:rStyle w:val="pln"/>
          <w:rFonts w:ascii="Consolas" w:hAnsi="Consolas"/>
          <w:color w:val="313131"/>
          <w:sz w:val="16"/>
          <w:szCs w:val="16"/>
        </w:rPr>
        <w:t xml:space="preserve"> </w:t>
      </w:r>
      <w:proofErr w:type="spellStart"/>
      <w:r>
        <w:rPr>
          <w:rStyle w:val="pln"/>
          <w:rFonts w:ascii="Consolas" w:hAnsi="Consolas"/>
          <w:color w:val="313131"/>
          <w:sz w:val="16"/>
          <w:szCs w:val="16"/>
        </w:rPr>
        <w:t>shapeFactory</w:t>
      </w:r>
      <w:proofErr w:type="spellEnd"/>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r>
        <w:rPr>
          <w:rStyle w:val="kwd"/>
          <w:rFonts w:ascii="Consolas" w:hAnsi="Consolas"/>
          <w:color w:val="000088"/>
          <w:sz w:val="16"/>
          <w:szCs w:val="16"/>
        </w:rPr>
        <w:t>new</w:t>
      </w:r>
      <w:r>
        <w:rPr>
          <w:rStyle w:val="pln"/>
          <w:rFonts w:ascii="Consolas" w:hAnsi="Consolas"/>
          <w:color w:val="313131"/>
          <w:sz w:val="16"/>
          <w:szCs w:val="16"/>
        </w:rPr>
        <w:t xml:space="preserve"> </w:t>
      </w:r>
      <w:proofErr w:type="spellStart"/>
      <w:proofErr w:type="gramStart"/>
      <w:r>
        <w:rPr>
          <w:rStyle w:val="typ"/>
          <w:rFonts w:ascii="Consolas" w:hAnsi="Consolas"/>
          <w:color w:val="7F0055"/>
          <w:sz w:val="16"/>
          <w:szCs w:val="16"/>
        </w:rPr>
        <w:t>ShapeFactory</w:t>
      </w:r>
      <w:proofErr w:type="spellEnd"/>
      <w:r>
        <w:rPr>
          <w:rStyle w:val="pun"/>
          <w:rFonts w:ascii="Consolas" w:eastAsiaTheme="majorEastAsia" w:hAnsi="Consolas"/>
          <w:color w:val="666600"/>
          <w:sz w:val="16"/>
          <w:szCs w:val="16"/>
        </w:rPr>
        <w:t>(</w:t>
      </w:r>
      <w:proofErr w:type="gramEnd"/>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//get an object of Circle and call its draw method.</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shape1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proofErr w:type="spellStart"/>
      <w:proofErr w:type="gramStart"/>
      <w:r>
        <w:rPr>
          <w:rStyle w:val="pln"/>
          <w:rFonts w:ascii="Consolas" w:hAnsi="Consolas"/>
          <w:color w:val="313131"/>
          <w:sz w:val="16"/>
          <w:szCs w:val="16"/>
        </w:rPr>
        <w:t>shapeFactory</w:t>
      </w:r>
      <w:r>
        <w:rPr>
          <w:rStyle w:val="pun"/>
          <w:rFonts w:ascii="Consolas" w:eastAsiaTheme="majorEastAsia" w:hAnsi="Consolas"/>
          <w:color w:val="666600"/>
          <w:sz w:val="16"/>
          <w:szCs w:val="16"/>
        </w:rPr>
        <w:t>.</w:t>
      </w:r>
      <w:r>
        <w:rPr>
          <w:rStyle w:val="pln"/>
          <w:rFonts w:ascii="Consolas" w:hAnsi="Consolas"/>
          <w:color w:val="313131"/>
          <w:sz w:val="16"/>
          <w:szCs w:val="16"/>
        </w:rPr>
        <w:t>getShape</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"CIRCLE"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lastRenderedPageBreak/>
        <w:t xml:space="preserve">      </w:t>
      </w:r>
      <w:r>
        <w:rPr>
          <w:rStyle w:val="com"/>
          <w:rFonts w:ascii="Consolas" w:hAnsi="Consolas"/>
          <w:color w:val="880000"/>
          <w:sz w:val="16"/>
          <w:szCs w:val="16"/>
        </w:rPr>
        <w:t xml:space="preserve">//call </w:t>
      </w:r>
      <w:proofErr w:type="gramStart"/>
      <w:r>
        <w:rPr>
          <w:rStyle w:val="com"/>
          <w:rFonts w:ascii="Consolas" w:hAnsi="Consolas"/>
          <w:color w:val="880000"/>
          <w:sz w:val="16"/>
          <w:szCs w:val="16"/>
        </w:rPr>
        <w:t>draw</w:t>
      </w:r>
      <w:proofErr w:type="gramEnd"/>
      <w:r>
        <w:rPr>
          <w:rStyle w:val="com"/>
          <w:rFonts w:ascii="Consolas" w:hAnsi="Consolas"/>
          <w:color w:val="880000"/>
          <w:sz w:val="16"/>
          <w:szCs w:val="16"/>
        </w:rPr>
        <w:t xml:space="preserve"> method of Circle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pln"/>
          <w:rFonts w:ascii="Consolas" w:hAnsi="Consolas"/>
          <w:color w:val="313131"/>
          <w:sz w:val="16"/>
          <w:szCs w:val="16"/>
        </w:rPr>
        <w:t>shape1</w:t>
      </w:r>
      <w:r>
        <w:rPr>
          <w:rStyle w:val="pun"/>
          <w:rFonts w:ascii="Consolas" w:eastAsiaTheme="majorEastAsia" w:hAnsi="Consolas"/>
          <w:color w:val="666600"/>
          <w:sz w:val="16"/>
          <w:szCs w:val="16"/>
        </w:rPr>
        <w:t>.</w:t>
      </w:r>
      <w:r>
        <w:rPr>
          <w:rStyle w:val="pln"/>
          <w:rFonts w:ascii="Consolas" w:hAnsi="Consolas"/>
          <w:color w:val="313131"/>
          <w:sz w:val="16"/>
          <w:szCs w:val="16"/>
        </w:rPr>
        <w:t>draw</w:t>
      </w:r>
      <w:r>
        <w:rPr>
          <w:rStyle w:val="pun"/>
          <w:rFonts w:ascii="Consolas" w:eastAsiaTheme="majorEastAsia" w:hAnsi="Consolas"/>
          <w:color w:val="666600"/>
          <w:sz w:val="16"/>
          <w:szCs w:val="16"/>
        </w:rPr>
        <w:t>(</w:t>
      </w:r>
      <w:proofErr w:type="gramEnd"/>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//get an object of Rectangle and call its draw method.</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shape2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proofErr w:type="spellStart"/>
      <w:proofErr w:type="gramStart"/>
      <w:r>
        <w:rPr>
          <w:rStyle w:val="pln"/>
          <w:rFonts w:ascii="Consolas" w:hAnsi="Consolas"/>
          <w:color w:val="313131"/>
          <w:sz w:val="16"/>
          <w:szCs w:val="16"/>
        </w:rPr>
        <w:t>shapeFactory</w:t>
      </w:r>
      <w:r>
        <w:rPr>
          <w:rStyle w:val="pun"/>
          <w:rFonts w:ascii="Consolas" w:eastAsiaTheme="majorEastAsia" w:hAnsi="Consolas"/>
          <w:color w:val="666600"/>
          <w:sz w:val="16"/>
          <w:szCs w:val="16"/>
        </w:rPr>
        <w:t>.</w:t>
      </w:r>
      <w:r>
        <w:rPr>
          <w:rStyle w:val="pln"/>
          <w:rFonts w:ascii="Consolas" w:hAnsi="Consolas"/>
          <w:color w:val="313131"/>
          <w:sz w:val="16"/>
          <w:szCs w:val="16"/>
        </w:rPr>
        <w:t>getShape</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"RECTANGLE"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 xml:space="preserve">//call </w:t>
      </w:r>
      <w:proofErr w:type="gramStart"/>
      <w:r>
        <w:rPr>
          <w:rStyle w:val="com"/>
          <w:rFonts w:ascii="Consolas" w:hAnsi="Consolas"/>
          <w:color w:val="880000"/>
          <w:sz w:val="16"/>
          <w:szCs w:val="16"/>
        </w:rPr>
        <w:t>draw</w:t>
      </w:r>
      <w:proofErr w:type="gramEnd"/>
      <w:r>
        <w:rPr>
          <w:rStyle w:val="com"/>
          <w:rFonts w:ascii="Consolas" w:hAnsi="Consolas"/>
          <w:color w:val="880000"/>
          <w:sz w:val="16"/>
          <w:szCs w:val="16"/>
        </w:rPr>
        <w:t xml:space="preserve"> method of Rectangle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pln"/>
          <w:rFonts w:ascii="Consolas" w:hAnsi="Consolas"/>
          <w:color w:val="313131"/>
          <w:sz w:val="16"/>
          <w:szCs w:val="16"/>
        </w:rPr>
        <w:t>shape2</w:t>
      </w:r>
      <w:r>
        <w:rPr>
          <w:rStyle w:val="pun"/>
          <w:rFonts w:ascii="Consolas" w:eastAsiaTheme="majorEastAsia" w:hAnsi="Consolas"/>
          <w:color w:val="666600"/>
          <w:sz w:val="16"/>
          <w:szCs w:val="16"/>
        </w:rPr>
        <w:t>.</w:t>
      </w:r>
      <w:r>
        <w:rPr>
          <w:rStyle w:val="pln"/>
          <w:rFonts w:ascii="Consolas" w:hAnsi="Consolas"/>
          <w:color w:val="313131"/>
          <w:sz w:val="16"/>
          <w:szCs w:val="16"/>
        </w:rPr>
        <w:t>draw</w:t>
      </w:r>
      <w:r>
        <w:rPr>
          <w:rStyle w:val="pun"/>
          <w:rFonts w:ascii="Consolas" w:eastAsiaTheme="majorEastAsia" w:hAnsi="Consolas"/>
          <w:color w:val="666600"/>
          <w:sz w:val="16"/>
          <w:szCs w:val="16"/>
        </w:rPr>
        <w:t>(</w:t>
      </w:r>
      <w:proofErr w:type="gramEnd"/>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//get an object of Square and call its draw method.</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typ"/>
          <w:rFonts w:ascii="Consolas" w:hAnsi="Consolas"/>
          <w:color w:val="7F0055"/>
          <w:sz w:val="16"/>
          <w:szCs w:val="16"/>
        </w:rPr>
        <w:t>Shape</w:t>
      </w:r>
      <w:r>
        <w:rPr>
          <w:rStyle w:val="pln"/>
          <w:rFonts w:ascii="Consolas" w:hAnsi="Consolas"/>
          <w:color w:val="313131"/>
          <w:sz w:val="16"/>
          <w:szCs w:val="16"/>
        </w:rPr>
        <w:t xml:space="preserve"> shape3 </w:t>
      </w:r>
      <w:r>
        <w:rPr>
          <w:rStyle w:val="pun"/>
          <w:rFonts w:ascii="Consolas" w:eastAsiaTheme="majorEastAsia" w:hAnsi="Consolas"/>
          <w:color w:val="666600"/>
          <w:sz w:val="16"/>
          <w:szCs w:val="16"/>
        </w:rPr>
        <w:t>=</w:t>
      </w:r>
      <w:r>
        <w:rPr>
          <w:rStyle w:val="pln"/>
          <w:rFonts w:ascii="Consolas" w:hAnsi="Consolas"/>
          <w:color w:val="313131"/>
          <w:sz w:val="16"/>
          <w:szCs w:val="16"/>
        </w:rPr>
        <w:t xml:space="preserve"> </w:t>
      </w:r>
      <w:proofErr w:type="spellStart"/>
      <w:proofErr w:type="gramStart"/>
      <w:r>
        <w:rPr>
          <w:rStyle w:val="pln"/>
          <w:rFonts w:ascii="Consolas" w:hAnsi="Consolas"/>
          <w:color w:val="313131"/>
          <w:sz w:val="16"/>
          <w:szCs w:val="16"/>
        </w:rPr>
        <w:t>shapeFactory</w:t>
      </w:r>
      <w:r>
        <w:rPr>
          <w:rStyle w:val="pun"/>
          <w:rFonts w:ascii="Consolas" w:eastAsiaTheme="majorEastAsia" w:hAnsi="Consolas"/>
          <w:color w:val="666600"/>
          <w:sz w:val="16"/>
          <w:szCs w:val="16"/>
        </w:rPr>
        <w:t>.</w:t>
      </w:r>
      <w:r>
        <w:rPr>
          <w:rStyle w:val="pln"/>
          <w:rFonts w:ascii="Consolas" w:hAnsi="Consolas"/>
          <w:color w:val="313131"/>
          <w:sz w:val="16"/>
          <w:szCs w:val="16"/>
        </w:rPr>
        <w:t>getShape</w:t>
      </w:r>
      <w:proofErr w:type="spellEnd"/>
      <w:r>
        <w:rPr>
          <w:rStyle w:val="pun"/>
          <w:rFonts w:ascii="Consolas" w:eastAsiaTheme="majorEastAsia" w:hAnsi="Consolas"/>
          <w:color w:val="666600"/>
          <w:sz w:val="16"/>
          <w:szCs w:val="16"/>
        </w:rPr>
        <w:t>(</w:t>
      </w:r>
      <w:proofErr w:type="gramEnd"/>
      <w:r>
        <w:rPr>
          <w:rStyle w:val="str"/>
          <w:rFonts w:ascii="Consolas" w:hAnsi="Consolas"/>
          <w:color w:val="008800"/>
          <w:sz w:val="16"/>
          <w:szCs w:val="16"/>
        </w:rPr>
        <w:t>"SQUARE"</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com"/>
          <w:rFonts w:ascii="Consolas" w:hAnsi="Consolas"/>
          <w:color w:val="880000"/>
          <w:sz w:val="16"/>
          <w:szCs w:val="16"/>
        </w:rPr>
        <w:t xml:space="preserve">//call </w:t>
      </w:r>
      <w:proofErr w:type="gramStart"/>
      <w:r>
        <w:rPr>
          <w:rStyle w:val="com"/>
          <w:rFonts w:ascii="Consolas" w:hAnsi="Consolas"/>
          <w:color w:val="880000"/>
          <w:sz w:val="16"/>
          <w:szCs w:val="16"/>
        </w:rPr>
        <w:t>draw</w:t>
      </w:r>
      <w:proofErr w:type="gramEnd"/>
      <w:r>
        <w:rPr>
          <w:rStyle w:val="com"/>
          <w:rFonts w:ascii="Consolas" w:hAnsi="Consolas"/>
          <w:color w:val="880000"/>
          <w:sz w:val="16"/>
          <w:szCs w:val="16"/>
        </w:rPr>
        <w:t xml:space="preserve"> method of square</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proofErr w:type="gramStart"/>
      <w:r>
        <w:rPr>
          <w:rStyle w:val="pln"/>
          <w:rFonts w:ascii="Consolas" w:hAnsi="Consolas"/>
          <w:color w:val="313131"/>
          <w:sz w:val="16"/>
          <w:szCs w:val="16"/>
        </w:rPr>
        <w:t>shape3</w:t>
      </w:r>
      <w:r>
        <w:rPr>
          <w:rStyle w:val="pun"/>
          <w:rFonts w:ascii="Consolas" w:eastAsiaTheme="majorEastAsia" w:hAnsi="Consolas"/>
          <w:color w:val="666600"/>
          <w:sz w:val="16"/>
          <w:szCs w:val="16"/>
        </w:rPr>
        <w:t>.</w:t>
      </w:r>
      <w:r>
        <w:rPr>
          <w:rStyle w:val="pln"/>
          <w:rFonts w:ascii="Consolas" w:hAnsi="Consolas"/>
          <w:color w:val="313131"/>
          <w:sz w:val="16"/>
          <w:szCs w:val="16"/>
        </w:rPr>
        <w:t>draw</w:t>
      </w:r>
      <w:r>
        <w:rPr>
          <w:rStyle w:val="pun"/>
          <w:rFonts w:ascii="Consolas" w:eastAsiaTheme="majorEastAsia" w:hAnsi="Consolas"/>
          <w:color w:val="666600"/>
          <w:sz w:val="16"/>
          <w:szCs w:val="16"/>
        </w:rPr>
        <w:t>(</w:t>
      </w:r>
      <w:proofErr w:type="gramEnd"/>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Style w:val="pln"/>
          <w:rFonts w:ascii="Consolas" w:hAnsi="Consolas"/>
          <w:color w:val="313131"/>
          <w:sz w:val="16"/>
          <w:szCs w:val="16"/>
        </w:rPr>
      </w:pPr>
      <w:r>
        <w:rPr>
          <w:rStyle w:val="pln"/>
          <w:rFonts w:ascii="Consolas" w:hAnsi="Consolas"/>
          <w:color w:val="313131"/>
          <w:sz w:val="16"/>
          <w:szCs w:val="16"/>
        </w:rPr>
        <w:t xml:space="preserve">   </w:t>
      </w:r>
      <w:r>
        <w:rPr>
          <w:rStyle w:val="pun"/>
          <w:rFonts w:ascii="Consolas" w:eastAsiaTheme="majorEastAsia" w:hAnsi="Consolas"/>
          <w:color w:val="666600"/>
          <w:sz w:val="16"/>
          <w:szCs w:val="16"/>
        </w:rPr>
        <w: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EEEEEE"/>
        <w:spacing w:before="188" w:after="125" w:line="200" w:lineRule="atLeast"/>
        <w:rPr>
          <w:rFonts w:ascii="Consolas" w:hAnsi="Consolas"/>
          <w:color w:val="313131"/>
          <w:sz w:val="16"/>
          <w:szCs w:val="16"/>
        </w:rPr>
      </w:pPr>
      <w:r>
        <w:rPr>
          <w:rStyle w:val="pun"/>
          <w:rFonts w:ascii="Consolas" w:eastAsiaTheme="majorEastAsia" w:hAnsi="Consolas"/>
          <w:color w:val="666600"/>
          <w:sz w:val="16"/>
          <w:szCs w:val="16"/>
        </w:rPr>
        <w:t>}</w:t>
      </w:r>
    </w:p>
    <w:p w:rsidR="00095EB3" w:rsidRDefault="00095EB3" w:rsidP="00095EB3">
      <w:pPr>
        <w:pStyle w:val="Heading2"/>
        <w:spacing w:before="48" w:after="48" w:line="360" w:lineRule="atLeast"/>
        <w:ind w:right="48"/>
        <w:rPr>
          <w:rFonts w:ascii="Verdana" w:hAnsi="Verdana"/>
          <w:b w:val="0"/>
          <w:bCs w:val="0"/>
          <w:color w:val="121214"/>
          <w:spacing w:val="-13"/>
          <w:sz w:val="41"/>
          <w:szCs w:val="41"/>
        </w:rPr>
      </w:pPr>
      <w:r>
        <w:rPr>
          <w:rFonts w:ascii="Verdana" w:hAnsi="Verdana"/>
          <w:b w:val="0"/>
          <w:bCs w:val="0"/>
          <w:color w:val="121214"/>
          <w:spacing w:val="-13"/>
          <w:sz w:val="41"/>
          <w:szCs w:val="41"/>
        </w:rPr>
        <w:t>Step 5</w:t>
      </w:r>
    </w:p>
    <w:p w:rsidR="00095EB3" w:rsidRDefault="00095EB3" w:rsidP="00095EB3">
      <w:pPr>
        <w:pStyle w:val="NormalWeb"/>
        <w:spacing w:before="0" w:beforeAutospacing="0" w:after="144" w:afterAutospacing="0" w:line="301" w:lineRule="atLeast"/>
        <w:ind w:left="48" w:right="48"/>
        <w:jc w:val="both"/>
        <w:rPr>
          <w:rFonts w:ascii="Verdana" w:hAnsi="Verdana"/>
          <w:color w:val="000000"/>
        </w:rPr>
      </w:pPr>
      <w:r>
        <w:rPr>
          <w:rFonts w:ascii="Verdana" w:hAnsi="Verdana"/>
          <w:color w:val="000000"/>
        </w:rPr>
        <w:t>Verify the output.</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F1F1F1"/>
        <w:rPr>
          <w:rFonts w:ascii="Consolas" w:hAnsi="Consolas"/>
          <w:color w:val="313131"/>
          <w:sz w:val="15"/>
          <w:szCs w:val="15"/>
        </w:rPr>
      </w:pPr>
      <w:r>
        <w:rPr>
          <w:rFonts w:ascii="Consolas" w:hAnsi="Consolas"/>
          <w:color w:val="313131"/>
          <w:sz w:val="15"/>
          <w:szCs w:val="15"/>
        </w:rPr>
        <w:t>Inside Circle::</w:t>
      </w:r>
      <w:proofErr w:type="gramStart"/>
      <w:r>
        <w:rPr>
          <w:rFonts w:ascii="Consolas" w:hAnsi="Consolas"/>
          <w:color w:val="313131"/>
          <w:sz w:val="15"/>
          <w:szCs w:val="15"/>
        </w:rPr>
        <w:t>draw(</w:t>
      </w:r>
      <w:proofErr w:type="gramEnd"/>
      <w:r>
        <w:rPr>
          <w:rFonts w:ascii="Consolas" w:hAnsi="Consolas"/>
          <w:color w:val="313131"/>
          <w:sz w:val="15"/>
          <w:szCs w:val="15"/>
        </w:rPr>
        <w:t>) method.</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F1F1F1"/>
        <w:rPr>
          <w:rFonts w:ascii="Consolas" w:hAnsi="Consolas"/>
          <w:color w:val="313131"/>
          <w:sz w:val="15"/>
          <w:szCs w:val="15"/>
        </w:rPr>
      </w:pPr>
      <w:r>
        <w:rPr>
          <w:rFonts w:ascii="Consolas" w:hAnsi="Consolas"/>
          <w:color w:val="313131"/>
          <w:sz w:val="15"/>
          <w:szCs w:val="15"/>
        </w:rPr>
        <w:t>Inside Rectangle::</w:t>
      </w:r>
      <w:proofErr w:type="gramStart"/>
      <w:r>
        <w:rPr>
          <w:rFonts w:ascii="Consolas" w:hAnsi="Consolas"/>
          <w:color w:val="313131"/>
          <w:sz w:val="15"/>
          <w:szCs w:val="15"/>
        </w:rPr>
        <w:t>draw(</w:t>
      </w:r>
      <w:proofErr w:type="gramEnd"/>
      <w:r>
        <w:rPr>
          <w:rFonts w:ascii="Consolas" w:hAnsi="Consolas"/>
          <w:color w:val="313131"/>
          <w:sz w:val="15"/>
          <w:szCs w:val="15"/>
        </w:rPr>
        <w:t>) method.</w:t>
      </w:r>
    </w:p>
    <w:p w:rsidR="00095EB3" w:rsidRDefault="00095EB3" w:rsidP="00095EB3">
      <w:pPr>
        <w:pStyle w:val="HTMLPreformatted"/>
        <w:pBdr>
          <w:top w:val="single" w:sz="4" w:space="3" w:color="D6D6D6"/>
          <w:left w:val="single" w:sz="4" w:space="3" w:color="D6D6D6"/>
          <w:bottom w:val="single" w:sz="4" w:space="3" w:color="D6D6D6"/>
          <w:right w:val="single" w:sz="4" w:space="3" w:color="D6D6D6"/>
        </w:pBdr>
        <w:shd w:val="clear" w:color="auto" w:fill="F1F1F1"/>
        <w:rPr>
          <w:rFonts w:ascii="Consolas" w:hAnsi="Consolas"/>
          <w:color w:val="313131"/>
          <w:sz w:val="15"/>
          <w:szCs w:val="15"/>
        </w:rPr>
      </w:pPr>
      <w:r>
        <w:rPr>
          <w:rFonts w:ascii="Consolas" w:hAnsi="Consolas"/>
          <w:color w:val="313131"/>
          <w:sz w:val="15"/>
          <w:szCs w:val="15"/>
        </w:rPr>
        <w:t>Inside Square::</w:t>
      </w:r>
      <w:proofErr w:type="gramStart"/>
      <w:r>
        <w:rPr>
          <w:rFonts w:ascii="Consolas" w:hAnsi="Consolas"/>
          <w:color w:val="313131"/>
          <w:sz w:val="15"/>
          <w:szCs w:val="15"/>
        </w:rPr>
        <w:t>draw(</w:t>
      </w:r>
      <w:proofErr w:type="gramEnd"/>
      <w:r>
        <w:rPr>
          <w:rFonts w:ascii="Consolas" w:hAnsi="Consolas"/>
          <w:color w:val="313131"/>
          <w:sz w:val="15"/>
          <w:szCs w:val="15"/>
        </w:rPr>
        <w:t>) method.</w:t>
      </w:r>
    </w:p>
    <w:p w:rsidR="00095EB3" w:rsidRDefault="00095EB3" w:rsidP="00095EB3">
      <w:pPr>
        <w:pStyle w:val="NormalWeb"/>
        <w:shd w:val="clear" w:color="auto" w:fill="FFFFFF"/>
        <w:ind w:left="720"/>
        <w:textAlignment w:val="baseline"/>
        <w:rPr>
          <w:rFonts w:ascii="Arial" w:hAnsi="Arial" w:cs="Arial"/>
          <w:color w:val="454646"/>
          <w:sz w:val="18"/>
          <w:szCs w:val="18"/>
        </w:rPr>
      </w:pPr>
    </w:p>
    <w:p w:rsidR="00095EB3" w:rsidRDefault="00095EB3" w:rsidP="00095EB3">
      <w:pPr>
        <w:pStyle w:val="NormalWeb"/>
        <w:shd w:val="clear" w:color="auto" w:fill="FFFFFF"/>
        <w:ind w:left="720"/>
        <w:textAlignment w:val="baseline"/>
        <w:rPr>
          <w:rFonts w:ascii="Arial" w:hAnsi="Arial" w:cs="Arial"/>
          <w:color w:val="454646"/>
          <w:sz w:val="18"/>
          <w:szCs w:val="18"/>
        </w:rPr>
      </w:pPr>
    </w:p>
    <w:p w:rsidR="009D2CFD" w:rsidRDefault="002A6B3E" w:rsidP="002A6B3E">
      <w:pPr>
        <w:pStyle w:val="NormalWeb"/>
        <w:numPr>
          <w:ilvl w:val="0"/>
          <w:numId w:val="1"/>
        </w:numPr>
        <w:shd w:val="clear" w:color="auto" w:fill="FFFFFF"/>
        <w:textAlignment w:val="baseline"/>
        <w:rPr>
          <w:rFonts w:ascii="Arial" w:hAnsi="Arial" w:cs="Arial"/>
          <w:color w:val="454646"/>
          <w:sz w:val="18"/>
          <w:szCs w:val="18"/>
        </w:rPr>
      </w:pPr>
      <w:proofErr w:type="spellStart"/>
      <w:r>
        <w:rPr>
          <w:rFonts w:ascii="Arial" w:hAnsi="Arial" w:cs="Arial"/>
          <w:color w:val="454646"/>
          <w:sz w:val="18"/>
          <w:szCs w:val="18"/>
        </w:rPr>
        <w:t>Javascript</w:t>
      </w:r>
      <w:proofErr w:type="spellEnd"/>
      <w:r>
        <w:rPr>
          <w:rFonts w:ascii="Arial" w:hAnsi="Arial" w:cs="Arial"/>
          <w:color w:val="454646"/>
          <w:sz w:val="18"/>
          <w:szCs w:val="18"/>
        </w:rPr>
        <w:t xml:space="preserve"> Closure explained</w:t>
      </w:r>
    </w:p>
    <w:p w:rsidR="002A6B3E" w:rsidRPr="002A6B3E" w:rsidRDefault="002A6B3E" w:rsidP="002A6B3E">
      <w:pPr>
        <w:pStyle w:val="ng-scope"/>
        <w:shd w:val="clear" w:color="auto" w:fill="FFFFFF"/>
        <w:spacing w:before="0" w:beforeAutospacing="0" w:after="125" w:afterAutospacing="0" w:line="488" w:lineRule="atLeast"/>
        <w:rPr>
          <w:rFonts w:ascii="Helvetica" w:hAnsi="Helvetica"/>
          <w:color w:val="555555"/>
          <w:sz w:val="34"/>
          <w:szCs w:val="34"/>
        </w:rPr>
      </w:pPr>
      <w:r>
        <w:rPr>
          <w:rFonts w:ascii="Arial" w:hAnsi="Arial" w:cs="Arial"/>
          <w:color w:val="454646"/>
          <w:sz w:val="18"/>
          <w:szCs w:val="18"/>
        </w:rPr>
        <w:tab/>
      </w:r>
      <w:r w:rsidRPr="002A6B3E">
        <w:rPr>
          <w:rFonts w:ascii="Helvetica" w:hAnsi="Helvetica"/>
          <w:b/>
          <w:bCs/>
          <w:color w:val="555555"/>
          <w:sz w:val="34"/>
        </w:rPr>
        <w:t>We're building a web game where everybody wins and we are all friends forever.</w:t>
      </w:r>
    </w:p>
    <w:p w:rsidR="002A6B3E" w:rsidRPr="002A6B3E" w:rsidRDefault="002A6B3E" w:rsidP="002A6B3E">
      <w:pPr>
        <w:shd w:val="clear" w:color="auto" w:fill="FFFFFF"/>
        <w:spacing w:after="125" w:line="376" w:lineRule="atLeast"/>
        <w:rPr>
          <w:rFonts w:ascii="Georgia" w:eastAsia="Times New Roman" w:hAnsi="Georgia" w:cs="Times New Roman"/>
          <w:color w:val="555555"/>
          <w:sz w:val="21"/>
          <w:szCs w:val="21"/>
        </w:rPr>
      </w:pPr>
      <w:r w:rsidRPr="002A6B3E">
        <w:rPr>
          <w:rFonts w:ascii="Georgia" w:eastAsia="Times New Roman" w:hAnsi="Georgia" w:cs="Times New Roman"/>
          <w:color w:val="555555"/>
          <w:sz w:val="21"/>
          <w:szCs w:val="21"/>
        </w:rPr>
        <w:t xml:space="preserve">It's simple—you click on one of three boxes to see what nice thing you've won. You always win something nice. </w:t>
      </w:r>
      <w:proofErr w:type="gramStart"/>
      <w:r w:rsidRPr="002A6B3E">
        <w:rPr>
          <w:rFonts w:ascii="Georgia" w:eastAsia="Times New Roman" w:hAnsi="Georgia" w:cs="Times New Roman"/>
          <w:color w:val="555555"/>
          <w:sz w:val="21"/>
          <w:szCs w:val="21"/>
        </w:rPr>
        <w:t>Because we love you.</w:t>
      </w:r>
      <w:proofErr w:type="gramEnd"/>
    </w:p>
    <w:p w:rsidR="002A6B3E" w:rsidRPr="002A6B3E" w:rsidRDefault="002A6B3E" w:rsidP="002A6B3E">
      <w:pPr>
        <w:shd w:val="clear" w:color="auto" w:fill="FFFFFF"/>
        <w:spacing w:after="125" w:line="376" w:lineRule="atLeast"/>
        <w:rPr>
          <w:rFonts w:ascii="Georgia" w:eastAsia="Times New Roman" w:hAnsi="Georgia" w:cs="Times New Roman"/>
          <w:color w:val="555555"/>
          <w:sz w:val="21"/>
          <w:szCs w:val="21"/>
        </w:rPr>
      </w:pPr>
      <w:r w:rsidRPr="002A6B3E">
        <w:rPr>
          <w:rFonts w:ascii="Georgia" w:eastAsia="Times New Roman" w:hAnsi="Georgia" w:cs="Times New Roman"/>
          <w:color w:val="555555"/>
          <w:sz w:val="21"/>
          <w:szCs w:val="21"/>
        </w:rPr>
        <w:t>Here's what we have so far. Something's going wrong though. Can you tell what it is?</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btn-0</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1</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btn-1</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2</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btn-2</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3</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script </w:t>
      </w:r>
      <w:r w:rsidRPr="002A6B3E">
        <w:rPr>
          <w:rFonts w:ascii="Consolas" w:eastAsia="Times New Roman" w:hAnsi="Consolas" w:cs="Courier New"/>
          <w:color w:val="69AEC9"/>
          <w:sz w:val="15"/>
        </w:rPr>
        <w:t>type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text/</w:t>
      </w:r>
      <w:proofErr w:type="spellStart"/>
      <w:r w:rsidRPr="002A6B3E">
        <w:rPr>
          <w:rFonts w:ascii="Consolas" w:eastAsia="Times New Roman" w:hAnsi="Consolas" w:cs="Courier New"/>
          <w:color w:val="005B9A"/>
          <w:sz w:val="15"/>
        </w:rPr>
        <w:t>javascript</w:t>
      </w:r>
      <w:proofErr w:type="spellEnd"/>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prizes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r w:rsidRPr="002A6B3E">
        <w:rPr>
          <w:rFonts w:ascii="Consolas" w:eastAsia="Times New Roman" w:hAnsi="Consolas" w:cs="Courier New"/>
          <w:color w:val="69AEC9"/>
          <w:sz w:val="15"/>
        </w:rPr>
        <w:t>'A Unicorn!'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'A Hug!'</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'Fresh Laundry!'</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for</w:t>
      </w:r>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005B9A"/>
          <w:sz w:val="15"/>
        </w:rPr>
        <w:t>var</w:t>
      </w:r>
      <w:proofErr w:type="spell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0</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&lt;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length</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005B9A"/>
          <w:sz w:val="15"/>
        </w:rPr>
        <w:t>++</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lastRenderedPageBreak/>
        <w:t xml:space="preserve">        </w:t>
      </w:r>
      <w:r w:rsidRPr="002A6B3E">
        <w:rPr>
          <w:rFonts w:ascii="Consolas" w:eastAsia="Times New Roman" w:hAnsi="Consolas" w:cs="Courier New"/>
          <w:color w:val="B5B5B5"/>
          <w:sz w:val="15"/>
        </w:rPr>
        <w:t>// for each of our buttons, when the user clicks it...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document</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getElementById</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w:t>
      </w:r>
      <w:proofErr w:type="spellStart"/>
      <w:r w:rsidRPr="002A6B3E">
        <w:rPr>
          <w:rFonts w:ascii="Consolas" w:eastAsia="Times New Roman" w:hAnsi="Consolas" w:cs="Courier New"/>
          <w:color w:val="69AEC9"/>
          <w:sz w:val="15"/>
        </w:rPr>
        <w:t>btn</w:t>
      </w:r>
      <w:proofErr w:type="spellEnd"/>
      <w:r w:rsidRPr="002A6B3E">
        <w:rPr>
          <w:rFonts w:ascii="Consolas" w:eastAsia="Times New Roman" w:hAnsi="Consolas" w:cs="Courier New"/>
          <w:color w:val="69AEC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onclick</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function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tell her what she's won!</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alert</w:t>
      </w:r>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script</w:t>
      </w:r>
      <w:r w:rsidRPr="002A6B3E">
        <w:rPr>
          <w:rFonts w:ascii="Consolas" w:eastAsia="Times New Roman" w:hAnsi="Consolas" w:cs="Courier New"/>
          <w:color w:val="999999"/>
          <w:sz w:val="15"/>
        </w:rPr>
        <w:t>&gt;</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HTML</w:t>
      </w:r>
    </w:p>
    <w:p w:rsidR="002A6B3E" w:rsidRPr="002A6B3E" w:rsidRDefault="002A6B3E" w:rsidP="002A6B3E">
      <w:pPr>
        <w:shd w:val="clear" w:color="auto" w:fill="FFFFFF"/>
        <w:spacing w:after="125" w:line="376" w:lineRule="atLeast"/>
        <w:rPr>
          <w:rFonts w:ascii="Georgia" w:eastAsia="Times New Roman" w:hAnsi="Georgia" w:cs="Times New Roman"/>
          <w:color w:val="555555"/>
          <w:sz w:val="21"/>
          <w:szCs w:val="21"/>
        </w:rPr>
      </w:pPr>
      <w:r w:rsidRPr="002A6B3E">
        <w:rPr>
          <w:rFonts w:ascii="Georgia" w:eastAsia="Times New Roman" w:hAnsi="Georgia" w:cs="Times New Roman"/>
          <w:color w:val="555555"/>
          <w:sz w:val="21"/>
          <w:szCs w:val="21"/>
        </w:rPr>
        <w:t>The syntax is just fine—the problem is some unexpected </w:t>
      </w:r>
      <w:r w:rsidRPr="002A6B3E">
        <w:rPr>
          <w:rFonts w:ascii="Georgia" w:eastAsia="Times New Roman" w:hAnsi="Georgia" w:cs="Times New Roman"/>
          <w:i/>
          <w:iCs/>
          <w:color w:val="555555"/>
          <w:sz w:val="21"/>
        </w:rPr>
        <w:t>behavior</w:t>
      </w:r>
      <w:r w:rsidRPr="002A6B3E">
        <w:rPr>
          <w:rFonts w:ascii="Georgia" w:eastAsia="Times New Roman" w:hAnsi="Georgia" w:cs="Times New Roman"/>
          <w:color w:val="555555"/>
          <w:sz w:val="21"/>
          <w:szCs w:val="21"/>
        </w:rPr>
        <w:t>.</w:t>
      </w:r>
    </w:p>
    <w:p w:rsidR="002A6B3E" w:rsidRPr="002A6B3E" w:rsidRDefault="002A6B3E" w:rsidP="002A6B3E">
      <w:pPr>
        <w:shd w:val="clear" w:color="auto" w:fill="F7F7F7"/>
        <w:spacing w:before="250" w:after="125" w:line="240" w:lineRule="auto"/>
        <w:outlineLvl w:val="2"/>
        <w:rPr>
          <w:rFonts w:ascii="Helvetica" w:eastAsia="Times New Roman" w:hAnsi="Helvetica" w:cs="Times New Roman"/>
          <w:b/>
          <w:bCs/>
          <w:color w:val="555555"/>
          <w:spacing w:val="-13"/>
          <w:sz w:val="30"/>
          <w:szCs w:val="30"/>
        </w:rPr>
      </w:pPr>
      <w:proofErr w:type="spellStart"/>
      <w:r w:rsidRPr="002A6B3E">
        <w:rPr>
          <w:rFonts w:ascii="Helvetica" w:eastAsia="Times New Roman" w:hAnsi="Helvetica" w:cs="Times New Roman"/>
          <w:b/>
          <w:bCs/>
          <w:color w:val="555555"/>
          <w:spacing w:val="-13"/>
          <w:sz w:val="30"/>
          <w:szCs w:val="30"/>
        </w:rPr>
        <w:t>Gotchas</w:t>
      </w:r>
      <w:proofErr w:type="spellEnd"/>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Coding style choices aside, what we found is a problem in </w:t>
      </w:r>
      <w:r w:rsidRPr="002A6B3E">
        <w:rPr>
          <w:rFonts w:ascii="Georgia" w:eastAsia="Times New Roman" w:hAnsi="Georgia" w:cs="Times New Roman"/>
          <w:i/>
          <w:iCs/>
          <w:color w:val="555555"/>
          <w:sz w:val="19"/>
        </w:rPr>
        <w:t>behavior</w:t>
      </w:r>
      <w:r w:rsidRPr="002A6B3E">
        <w:rPr>
          <w:rFonts w:ascii="Georgia" w:eastAsia="Times New Roman" w:hAnsi="Georgia" w:cs="Times New Roman"/>
          <w:color w:val="555555"/>
          <w:sz w:val="19"/>
          <w:szCs w:val="19"/>
        </w:rPr>
        <w:t>.</w:t>
      </w:r>
    </w:p>
    <w:p w:rsidR="002A6B3E" w:rsidRPr="002A6B3E" w:rsidRDefault="002A6B3E" w:rsidP="002A6B3E">
      <w:pPr>
        <w:shd w:val="clear" w:color="auto" w:fill="F7F7F7"/>
        <w:spacing w:before="250" w:after="125" w:line="240" w:lineRule="auto"/>
        <w:outlineLvl w:val="2"/>
        <w:rPr>
          <w:rFonts w:ascii="Helvetica" w:eastAsia="Times New Roman" w:hAnsi="Helvetica" w:cs="Times New Roman"/>
          <w:b/>
          <w:bCs/>
          <w:color w:val="555555"/>
          <w:spacing w:val="-13"/>
          <w:sz w:val="30"/>
          <w:szCs w:val="30"/>
        </w:rPr>
      </w:pPr>
      <w:r w:rsidRPr="002A6B3E">
        <w:rPr>
          <w:rFonts w:ascii="Helvetica" w:eastAsia="Times New Roman" w:hAnsi="Helvetica" w:cs="Times New Roman"/>
          <w:b/>
          <w:bCs/>
          <w:color w:val="555555"/>
          <w:spacing w:val="-13"/>
          <w:sz w:val="30"/>
          <w:szCs w:val="30"/>
        </w:rPr>
        <w:t>Solution</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The user's prize is </w:t>
      </w:r>
      <w:r w:rsidRPr="002A6B3E">
        <w:rPr>
          <w:rFonts w:ascii="Georgia" w:eastAsia="Times New Roman" w:hAnsi="Georgia" w:cs="Times New Roman"/>
          <w:i/>
          <w:iCs/>
          <w:color w:val="555555"/>
          <w:sz w:val="19"/>
        </w:rPr>
        <w:t>always</w:t>
      </w:r>
      <w:r w:rsidRPr="002A6B3E">
        <w:rPr>
          <w:rFonts w:ascii="Georgia" w:eastAsia="Times New Roman" w:hAnsi="Georgia" w:cs="Times New Roman"/>
          <w:color w:val="555555"/>
          <w:sz w:val="19"/>
          <w:szCs w:val="19"/>
        </w:rPr>
        <w:t> undefined!</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The Problem</w:t>
      </w:r>
    </w:p>
    <w:p w:rsidR="002A6B3E" w:rsidRPr="002A6B3E" w:rsidRDefault="002A6B3E" w:rsidP="002A6B3E">
      <w:pPr>
        <w:shd w:val="clear" w:color="auto" w:fill="F7F7F7"/>
        <w:spacing w:after="0"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The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we're assigning to the buttons' </w:t>
      </w:r>
      <w:proofErr w:type="spellStart"/>
      <w:r w:rsidRPr="002A6B3E">
        <w:rPr>
          <w:rFonts w:ascii="Courier New" w:eastAsia="Times New Roman" w:hAnsi="Courier New" w:cs="Courier New"/>
          <w:color w:val="555555"/>
          <w:sz w:val="19"/>
        </w:rPr>
        <w:t>onclick</w:t>
      </w:r>
      <w:r w:rsidRPr="002A6B3E">
        <w:rPr>
          <w:rFonts w:ascii="Georgia" w:eastAsia="Times New Roman" w:hAnsi="Georgia" w:cs="Times New Roman"/>
          <w:color w:val="555555"/>
          <w:sz w:val="19"/>
          <w:szCs w:val="19"/>
        </w:rPr>
        <w:t>s</w:t>
      </w:r>
      <w:proofErr w:type="spellEnd"/>
      <w:r w:rsidRPr="002A6B3E">
        <w:rPr>
          <w:rFonts w:ascii="Georgia" w:eastAsia="Times New Roman" w:hAnsi="Georgia" w:cs="Times New Roman"/>
          <w:color w:val="555555"/>
          <w:sz w:val="19"/>
          <w:szCs w:val="19"/>
        </w:rPr>
        <w:t xml:space="preserve"> has access to variables in the scope outside of it (this is called a </w:t>
      </w:r>
      <w:r w:rsidRPr="002A6B3E">
        <w:rPr>
          <w:rFonts w:ascii="Georgia" w:eastAsia="Times New Roman" w:hAnsi="Georgia" w:cs="Times New Roman"/>
          <w:color w:val="555555"/>
          <w:sz w:val="19"/>
        </w:rPr>
        <w:t>closure </w:t>
      </w:r>
      <w:proofErr w:type="gramStart"/>
      <w:r w:rsidRPr="002A6B3E">
        <w:rPr>
          <w:rFonts w:ascii="Cambria Math" w:eastAsia="Times New Roman" w:hAnsi="Cambria Math" w:cs="Cambria Math"/>
          <w:color w:val="5BC0DE"/>
          <w:sz w:val="15"/>
        </w:rPr>
        <w:t>↴</w:t>
      </w:r>
      <w:r w:rsidRPr="002A6B3E">
        <w:rPr>
          <w:rFonts w:ascii="Georgia" w:eastAsia="Times New Roman" w:hAnsi="Georgia" w:cs="Times New Roman"/>
          <w:color w:val="555555"/>
          <w:sz w:val="19"/>
        </w:rPr>
        <w:t> </w:t>
      </w:r>
      <w:r w:rsidRPr="002A6B3E">
        <w:rPr>
          <w:rFonts w:ascii="Georgia" w:eastAsia="Times New Roman" w:hAnsi="Georgia" w:cs="Times New Roman"/>
          <w:color w:val="555555"/>
          <w:sz w:val="19"/>
          <w:szCs w:val="19"/>
        </w:rPr>
        <w:t>)</w:t>
      </w:r>
      <w:proofErr w:type="gramEnd"/>
      <w:r w:rsidRPr="002A6B3E">
        <w:rPr>
          <w:rFonts w:ascii="Georgia" w:eastAsia="Times New Roman" w:hAnsi="Georgia" w:cs="Times New Roman"/>
          <w:color w:val="555555"/>
          <w:sz w:val="19"/>
          <w:szCs w:val="19"/>
        </w:rPr>
        <w:t>. In this case, it has access to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When a method accesses a variable outside its scope, it accesses </w:t>
      </w:r>
      <w:r w:rsidRPr="002A6B3E">
        <w:rPr>
          <w:rFonts w:ascii="Helvetica" w:eastAsia="Times New Roman" w:hAnsi="Helvetica" w:cs="Times New Roman"/>
          <w:b/>
          <w:bCs/>
          <w:i/>
          <w:iCs/>
          <w:color w:val="555555"/>
          <w:sz w:val="19"/>
        </w:rPr>
        <w:t>that variable</w:t>
      </w:r>
      <w:r w:rsidRPr="002A6B3E">
        <w:rPr>
          <w:rFonts w:ascii="Helvetica" w:eastAsia="Times New Roman" w:hAnsi="Helvetica" w:cs="Times New Roman"/>
          <w:b/>
          <w:bCs/>
          <w:color w:val="555555"/>
          <w:sz w:val="19"/>
        </w:rPr>
        <w:t>, not a frozen copy</w:t>
      </w:r>
      <w:r w:rsidRPr="002A6B3E">
        <w:rPr>
          <w:rFonts w:ascii="Georgia" w:eastAsia="Times New Roman" w:hAnsi="Georgia" w:cs="Times New Roman"/>
          <w:color w:val="555555"/>
          <w:sz w:val="19"/>
          <w:szCs w:val="19"/>
        </w:rPr>
        <w:t>. So when the value held by the variable changes, the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gets that new value. By the time the user starts pressing buttons, our loop will have already completed and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will be 3, so this is what each of our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s will get for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Why 3?</w:t>
      </w:r>
      <w:r w:rsidRPr="002A6B3E">
        <w:rPr>
          <w:rFonts w:ascii="Georgia" w:eastAsia="Times New Roman" w:hAnsi="Georgia" w:cs="Times New Roman"/>
          <w:color w:val="555555"/>
          <w:sz w:val="19"/>
          <w:szCs w:val="19"/>
        </w:rPr>
        <w:t> </w:t>
      </w:r>
      <w:proofErr w:type="gramStart"/>
      <w:r w:rsidRPr="002A6B3E">
        <w:rPr>
          <w:rFonts w:ascii="Georgia" w:eastAsia="Times New Roman" w:hAnsi="Georgia" w:cs="Times New Roman"/>
          <w:color w:val="555555"/>
          <w:sz w:val="19"/>
          <w:szCs w:val="19"/>
        </w:rPr>
        <w:t>The for</w:t>
      </w:r>
      <w:proofErr w:type="gramEnd"/>
      <w:r w:rsidRPr="002A6B3E">
        <w:rPr>
          <w:rFonts w:ascii="Georgia" w:eastAsia="Times New Roman" w:hAnsi="Georgia" w:cs="Times New Roman"/>
          <w:color w:val="555555"/>
          <w:sz w:val="19"/>
          <w:szCs w:val="19"/>
        </w:rPr>
        <w:t xml:space="preserve"> loop will increment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until the conditional in the middle is no longer met—that is, until it's not true that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&lt; </w:t>
      </w:r>
      <w:proofErr w:type="spellStart"/>
      <w:r w:rsidRPr="002A6B3E">
        <w:rPr>
          <w:rFonts w:ascii="Courier New" w:eastAsia="Times New Roman" w:hAnsi="Courier New" w:cs="Courier New"/>
          <w:color w:val="555555"/>
          <w:sz w:val="19"/>
        </w:rPr>
        <w:t>prizes.length</w:t>
      </w:r>
      <w:proofErr w:type="spellEnd"/>
      <w:r w:rsidRPr="002A6B3E">
        <w:rPr>
          <w:rFonts w:ascii="Georgia" w:eastAsia="Times New Roman" w:hAnsi="Georgia" w:cs="Times New Roman"/>
          <w:color w:val="555555"/>
          <w:sz w:val="19"/>
          <w:szCs w:val="19"/>
        </w:rPr>
        <w:t xml:space="preserve">. So the code in </w:t>
      </w:r>
      <w:proofErr w:type="gramStart"/>
      <w:r w:rsidRPr="002A6B3E">
        <w:rPr>
          <w:rFonts w:ascii="Georgia" w:eastAsia="Times New Roman" w:hAnsi="Georgia" w:cs="Times New Roman"/>
          <w:color w:val="555555"/>
          <w:sz w:val="19"/>
          <w:szCs w:val="19"/>
        </w:rPr>
        <w:t>the for</w:t>
      </w:r>
      <w:proofErr w:type="gramEnd"/>
      <w:r w:rsidRPr="002A6B3E">
        <w:rPr>
          <w:rFonts w:ascii="Georgia" w:eastAsia="Times New Roman" w:hAnsi="Georgia" w:cs="Times New Roman"/>
          <w:color w:val="555555"/>
          <w:sz w:val="19"/>
          <w:szCs w:val="19"/>
        </w:rPr>
        <w:t xml:space="preserve"> loop won't run with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 3, but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will be 3 when the loop is done.</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Why undefined?</w:t>
      </w:r>
      <w:r w:rsidRPr="002A6B3E">
        <w:rPr>
          <w:rFonts w:ascii="Georgia" w:eastAsia="Times New Roman" w:hAnsi="Georgia" w:cs="Times New Roman"/>
          <w:color w:val="555555"/>
          <w:sz w:val="19"/>
          <w:szCs w:val="19"/>
        </w:rPr>
        <w:t> </w:t>
      </w:r>
      <w:proofErr w:type="gramStart"/>
      <w:r w:rsidRPr="002A6B3E">
        <w:rPr>
          <w:rFonts w:ascii="Courier New" w:eastAsia="Times New Roman" w:hAnsi="Courier New" w:cs="Courier New"/>
          <w:color w:val="555555"/>
          <w:sz w:val="19"/>
        </w:rPr>
        <w:t>prizes</w:t>
      </w:r>
      <w:proofErr w:type="gramEnd"/>
      <w:r w:rsidRPr="002A6B3E">
        <w:rPr>
          <w:rFonts w:ascii="Georgia" w:eastAsia="Times New Roman" w:hAnsi="Georgia" w:cs="Times New Roman"/>
          <w:color w:val="555555"/>
          <w:sz w:val="19"/>
          <w:szCs w:val="19"/>
        </w:rPr>
        <w:t> has 3 elements, but they are at indices 0,1,2. Array indices start at 0, remember? (Write this down—forgetting this is an easy way to create an off-by-one error in a whiteboard interview.) In JavaScript, accessing a nonexistent index in an array returns </w:t>
      </w:r>
      <w:proofErr w:type="gramStart"/>
      <w:r w:rsidRPr="002A6B3E">
        <w:rPr>
          <w:rFonts w:ascii="Courier New" w:eastAsia="Times New Roman" w:hAnsi="Courier New" w:cs="Courier New"/>
          <w:color w:val="555555"/>
          <w:sz w:val="19"/>
        </w:rPr>
        <w:t>undefined</w:t>
      </w:r>
      <w:r w:rsidRPr="002A6B3E">
        <w:rPr>
          <w:rFonts w:ascii="Georgia" w:eastAsia="Times New Roman" w:hAnsi="Georgia" w:cs="Times New Roman"/>
          <w:color w:val="555555"/>
          <w:sz w:val="19"/>
          <w:szCs w:val="19"/>
        </w:rPr>
        <w:t>(</w:t>
      </w:r>
      <w:proofErr w:type="gramEnd"/>
      <w:r w:rsidRPr="002A6B3E">
        <w:rPr>
          <w:rFonts w:ascii="Georgia" w:eastAsia="Times New Roman" w:hAnsi="Georgia" w:cs="Times New Roman"/>
          <w:color w:val="555555"/>
          <w:sz w:val="19"/>
          <w:szCs w:val="19"/>
        </w:rPr>
        <w:t>Python throws an </w:t>
      </w:r>
      <w:proofErr w:type="spellStart"/>
      <w:r w:rsidRPr="002A6B3E">
        <w:rPr>
          <w:rFonts w:ascii="Courier New" w:eastAsia="Times New Roman" w:hAnsi="Courier New" w:cs="Courier New"/>
          <w:color w:val="555555"/>
          <w:sz w:val="19"/>
        </w:rPr>
        <w:t>IndexError</w:t>
      </w:r>
      <w:proofErr w:type="spellEnd"/>
      <w:r w:rsidRPr="002A6B3E">
        <w:rPr>
          <w:rFonts w:ascii="Georgia" w:eastAsia="Times New Roman" w:hAnsi="Georgia" w:cs="Times New Roman"/>
          <w:color w:val="555555"/>
          <w:sz w:val="19"/>
          <w:szCs w:val="19"/>
        </w:rPr>
        <w:t>, but Ruby returns </w:t>
      </w:r>
      <w:r w:rsidRPr="002A6B3E">
        <w:rPr>
          <w:rFonts w:ascii="Courier New" w:eastAsia="Times New Roman" w:hAnsi="Courier New" w:cs="Courier New"/>
          <w:color w:val="555555"/>
          <w:sz w:val="19"/>
        </w:rPr>
        <w:t>nil</w:t>
      </w:r>
      <w:r w:rsidRPr="002A6B3E">
        <w:rPr>
          <w:rFonts w:ascii="Georgia" w:eastAsia="Times New Roman" w:hAnsi="Georgia" w:cs="Times New Roman"/>
          <w:color w:val="555555"/>
          <w:sz w:val="19"/>
          <w:szCs w:val="19"/>
        </w:rPr>
        <w: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The Solution</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We can solve this by wrapping our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in </w:t>
      </w:r>
      <w:r w:rsidRPr="002A6B3E">
        <w:rPr>
          <w:rFonts w:ascii="Georgia" w:eastAsia="Times New Roman" w:hAnsi="Georgia" w:cs="Times New Roman"/>
          <w:i/>
          <w:iCs/>
          <w:color w:val="555555"/>
          <w:sz w:val="19"/>
        </w:rPr>
        <w:t>another anonymous method</w:t>
      </w:r>
      <w:r w:rsidRPr="002A6B3E">
        <w:rPr>
          <w:rFonts w:ascii="Georgia" w:eastAsia="Times New Roman" w:hAnsi="Georgia" w:cs="Times New Roman"/>
          <w:color w:val="555555"/>
          <w:sz w:val="19"/>
          <w:szCs w:val="19"/>
        </w:rPr>
        <w:t> that takes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as an argument. Like so:</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btn-0</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1</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btn-1</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2</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btn-2</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3</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script </w:t>
      </w:r>
      <w:r w:rsidRPr="002A6B3E">
        <w:rPr>
          <w:rFonts w:ascii="Consolas" w:eastAsia="Times New Roman" w:hAnsi="Consolas" w:cs="Courier New"/>
          <w:color w:val="69AEC9"/>
          <w:sz w:val="15"/>
        </w:rPr>
        <w:t>type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text/</w:t>
      </w:r>
      <w:proofErr w:type="spellStart"/>
      <w:r w:rsidRPr="002A6B3E">
        <w:rPr>
          <w:rFonts w:ascii="Consolas" w:eastAsia="Times New Roman" w:hAnsi="Consolas" w:cs="Courier New"/>
          <w:color w:val="005B9A"/>
          <w:sz w:val="15"/>
        </w:rPr>
        <w:t>javascript</w:t>
      </w:r>
      <w:proofErr w:type="spellEnd"/>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prizes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r w:rsidRPr="002A6B3E">
        <w:rPr>
          <w:rFonts w:ascii="Consolas" w:eastAsia="Times New Roman" w:hAnsi="Consolas" w:cs="Courier New"/>
          <w:color w:val="69AEC9"/>
          <w:sz w:val="15"/>
        </w:rPr>
        <w:t>'A Unicorn!'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'A Hug!'</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'Fresh Laundry!'</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for</w:t>
      </w:r>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005B9A"/>
          <w:sz w:val="15"/>
        </w:rPr>
        <w:t>var</w:t>
      </w:r>
      <w:proofErr w:type="spell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0</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&lt;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length</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005B9A"/>
          <w:sz w:val="15"/>
        </w:rPr>
        <w:t>++</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for each of our buttons, when the user clicks it...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lastRenderedPageBreak/>
        <w:t xml:space="preserve">        </w:t>
      </w:r>
      <w:proofErr w:type="spellStart"/>
      <w:proofErr w:type="gramStart"/>
      <w:r w:rsidRPr="002A6B3E">
        <w:rPr>
          <w:rFonts w:ascii="Consolas" w:eastAsia="Times New Roman" w:hAnsi="Consolas" w:cs="Courier New"/>
          <w:color w:val="696867"/>
          <w:sz w:val="15"/>
        </w:rPr>
        <w:t>document</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getElementById</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w:t>
      </w:r>
      <w:proofErr w:type="spellStart"/>
      <w:r w:rsidRPr="002A6B3E">
        <w:rPr>
          <w:rFonts w:ascii="Consolas" w:eastAsia="Times New Roman" w:hAnsi="Consolas" w:cs="Courier New"/>
          <w:color w:val="69AEC9"/>
          <w:sz w:val="15"/>
        </w:rPr>
        <w:t>btn</w:t>
      </w:r>
      <w:proofErr w:type="spellEnd"/>
      <w:r w:rsidRPr="002A6B3E">
        <w:rPr>
          <w:rFonts w:ascii="Consolas" w:eastAsia="Times New Roman" w:hAnsi="Consolas" w:cs="Courier New"/>
          <w:color w:val="69AEC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onclick</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function</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frozenBtnNum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return</w:t>
      </w:r>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function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tell her what she's won!</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alert</w:t>
      </w:r>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frozenBtnNum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xml:space="preserve">// LOOK! We're passing </w:t>
      </w:r>
      <w:proofErr w:type="spellStart"/>
      <w:r w:rsidRPr="002A6B3E">
        <w:rPr>
          <w:rFonts w:ascii="Consolas" w:eastAsia="Times New Roman" w:hAnsi="Consolas" w:cs="Courier New"/>
          <w:color w:val="B5B5B5"/>
          <w:sz w:val="15"/>
        </w:rPr>
        <w:t>btnNum</w:t>
      </w:r>
      <w:proofErr w:type="spellEnd"/>
      <w:r w:rsidRPr="002A6B3E">
        <w:rPr>
          <w:rFonts w:ascii="Consolas" w:eastAsia="Times New Roman" w:hAnsi="Consolas" w:cs="Courier New"/>
          <w:color w:val="B5B5B5"/>
          <w:sz w:val="15"/>
        </w:rPr>
        <w:t xml:space="preserve"> to our anonymous function here!</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script</w:t>
      </w:r>
      <w:r w:rsidRPr="002A6B3E">
        <w:rPr>
          <w:rFonts w:ascii="Consolas" w:eastAsia="Times New Roman" w:hAnsi="Consolas" w:cs="Courier New"/>
          <w:color w:val="999999"/>
          <w:sz w:val="15"/>
        </w:rPr>
        <w:t>&gt;</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HTML</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This "freezes" the value of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Why? Well...</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Primitives vs. Objects</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proofErr w:type="spellStart"/>
      <w:proofErr w:type="gramStart"/>
      <w:r w:rsidRPr="002A6B3E">
        <w:rPr>
          <w:rFonts w:ascii="Courier New" w:eastAsia="Times New Roman" w:hAnsi="Courier New" w:cs="Courier New"/>
          <w:color w:val="555555"/>
          <w:sz w:val="19"/>
        </w:rPr>
        <w:t>btnNum</w:t>
      </w:r>
      <w:proofErr w:type="spellEnd"/>
      <w:proofErr w:type="gramEnd"/>
      <w:r w:rsidRPr="002A6B3E">
        <w:rPr>
          <w:rFonts w:ascii="Georgia" w:eastAsia="Times New Roman" w:hAnsi="Georgia" w:cs="Times New Roman"/>
          <w:color w:val="555555"/>
          <w:sz w:val="19"/>
          <w:szCs w:val="19"/>
        </w:rPr>
        <w:t> is a number, which is a </w:t>
      </w:r>
      <w:r w:rsidRPr="002A6B3E">
        <w:rPr>
          <w:rFonts w:ascii="Helvetica" w:eastAsia="Times New Roman" w:hAnsi="Helvetica" w:cs="Times New Roman"/>
          <w:b/>
          <w:bCs/>
          <w:color w:val="555555"/>
          <w:sz w:val="19"/>
        </w:rPr>
        <w:t>primitive</w:t>
      </w:r>
      <w:r w:rsidRPr="002A6B3E">
        <w:rPr>
          <w:rFonts w:ascii="Georgia" w:eastAsia="Times New Roman" w:hAnsi="Georgia" w:cs="Times New Roman"/>
          <w:color w:val="555555"/>
          <w:sz w:val="19"/>
          <w:szCs w:val="19"/>
        </w:rPr>
        <w:t> type in JavaScript.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 xml:space="preserve">Primitives are "simple" data types (string, number, </w:t>
      </w:r>
      <w:proofErr w:type="spellStart"/>
      <w:proofErr w:type="gramStart"/>
      <w:r w:rsidRPr="002A6B3E">
        <w:rPr>
          <w:rFonts w:ascii="Georgia" w:eastAsia="Times New Roman" w:hAnsi="Georgia" w:cs="Times New Roman"/>
          <w:color w:val="555555"/>
          <w:sz w:val="19"/>
          <w:szCs w:val="19"/>
        </w:rPr>
        <w:t>boolean</w:t>
      </w:r>
      <w:proofErr w:type="spellEnd"/>
      <w:proofErr w:type="gramEnd"/>
      <w:r w:rsidRPr="002A6B3E">
        <w:rPr>
          <w:rFonts w:ascii="Georgia" w:eastAsia="Times New Roman" w:hAnsi="Georgia" w:cs="Times New Roman"/>
          <w:color w:val="555555"/>
          <w:sz w:val="19"/>
          <w:szCs w:val="19"/>
        </w:rPr>
        <w:t>, null, and undefined in JavaScript). Everything else is an </w:t>
      </w:r>
      <w:r w:rsidRPr="002A6B3E">
        <w:rPr>
          <w:rFonts w:ascii="Georgia" w:eastAsia="Times New Roman" w:hAnsi="Georgia" w:cs="Times New Roman"/>
          <w:i/>
          <w:iCs/>
          <w:color w:val="555555"/>
          <w:sz w:val="19"/>
        </w:rPr>
        <w:t>object</w:t>
      </w:r>
      <w:r w:rsidRPr="002A6B3E">
        <w:rPr>
          <w:rFonts w:ascii="Georgia" w:eastAsia="Times New Roman" w:hAnsi="Georgia" w:cs="Times New Roman"/>
          <w:color w:val="555555"/>
          <w:sz w:val="19"/>
          <w:szCs w:val="19"/>
        </w:rPr>
        <w:t> in JavaScript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xml:space="preserve">s, arrays, </w:t>
      </w:r>
      <w:proofErr w:type="gramStart"/>
      <w:r w:rsidRPr="002A6B3E">
        <w:rPr>
          <w:rFonts w:ascii="Georgia" w:eastAsia="Times New Roman" w:hAnsi="Georgia" w:cs="Times New Roman"/>
          <w:color w:val="555555"/>
          <w:sz w:val="19"/>
          <w:szCs w:val="19"/>
        </w:rPr>
        <w:t>Date(</w:t>
      </w:r>
      <w:proofErr w:type="gramEnd"/>
      <w:r w:rsidRPr="002A6B3E">
        <w:rPr>
          <w:rFonts w:ascii="Georgia" w:eastAsia="Times New Roman" w:hAnsi="Georgia" w:cs="Times New Roman"/>
          <w:color w:val="555555"/>
          <w:sz w:val="19"/>
          <w:szCs w:val="19"/>
        </w:rPr>
        <w:t>) values, etc).</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Arguments Passed by Value vs. Arguments Passed by Reference</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One important property of primitives in JS is that when they are passed as arguments to a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they are </w:t>
      </w:r>
      <w:r w:rsidRPr="002A6B3E">
        <w:rPr>
          <w:rFonts w:ascii="Georgia" w:eastAsia="Times New Roman" w:hAnsi="Georgia" w:cs="Times New Roman"/>
          <w:i/>
          <w:iCs/>
          <w:color w:val="555555"/>
          <w:sz w:val="19"/>
        </w:rPr>
        <w:t>copied</w:t>
      </w:r>
      <w:r w:rsidRPr="002A6B3E">
        <w:rPr>
          <w:rFonts w:ascii="Georgia" w:eastAsia="Times New Roman" w:hAnsi="Georgia" w:cs="Times New Roman"/>
          <w:color w:val="555555"/>
          <w:sz w:val="19"/>
          <w:szCs w:val="19"/>
        </w:rPr>
        <w:t> ("passed by value"). So for example:</w:t>
      </w:r>
    </w:p>
    <w:p w:rsidR="002A6B3E" w:rsidRPr="002A6B3E" w:rsidRDefault="002A6B3E" w:rsidP="002A6B3E">
      <w:pPr>
        <w:pBdr>
          <w:top w:val="single" w:sz="2" w:space="6" w:color="B8B8B9"/>
          <w:left w:val="single" w:sz="24" w:space="9" w:color="B8B8B9"/>
          <w:bottom w:val="single" w:sz="2" w:space="6" w:color="B8B8B9"/>
          <w:right w:val="single" w:sz="2" w:space="9" w:color="B8B8B9"/>
        </w:pBdr>
        <w:shd w:val="clear" w:color="auto" w:fill="F7F7F7"/>
        <w:spacing w:before="50" w:after="250" w:line="240" w:lineRule="auto"/>
        <w:ind w:left="250" w:right="250"/>
        <w:rPr>
          <w:rFonts w:ascii="Helvetica" w:eastAsia="Times New Roman" w:hAnsi="Helvetica" w:cs="Times New Roman"/>
          <w:color w:val="555555"/>
          <w:sz w:val="19"/>
          <w:szCs w:val="19"/>
        </w:rPr>
      </w:pPr>
      <w:r w:rsidRPr="002A6B3E">
        <w:rPr>
          <w:rFonts w:ascii="Helvetica" w:eastAsia="Times New Roman" w:hAnsi="Helvetica" w:cs="Times New Roman"/>
          <w:color w:val="555555"/>
          <w:sz w:val="19"/>
          <w:szCs w:val="19"/>
        </w:rPr>
        <w:t>Heads up: This is </w:t>
      </w:r>
      <w:r w:rsidRPr="002A6B3E">
        <w:rPr>
          <w:rFonts w:ascii="Helvetica" w:eastAsia="Times New Roman" w:hAnsi="Helvetica" w:cs="Times New Roman"/>
          <w:i/>
          <w:iCs/>
          <w:color w:val="555555"/>
          <w:sz w:val="19"/>
        </w:rPr>
        <w:t>not</w:t>
      </w:r>
      <w:r w:rsidRPr="002A6B3E">
        <w:rPr>
          <w:rFonts w:ascii="Helvetica" w:eastAsia="Times New Roman" w:hAnsi="Helvetica" w:cs="Times New Roman"/>
          <w:color w:val="555555"/>
          <w:sz w:val="19"/>
          <w:szCs w:val="19"/>
        </w:rPr>
        <w:t> well-formed JavaScript. We're using it to prove a point.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1</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gramStart"/>
      <w:r w:rsidRPr="002A6B3E">
        <w:rPr>
          <w:rFonts w:ascii="Consolas" w:eastAsia="Times New Roman" w:hAnsi="Consolas" w:cs="Courier New"/>
          <w:color w:val="005B9A"/>
          <w:sz w:val="15"/>
        </w:rPr>
        <w:t>function</w:t>
      </w:r>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threatLevel</w:t>
      </w:r>
      <w:proofErr w:type="spellEnd"/>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100</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spellStart"/>
      <w:proofErr w:type="gram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proofErr w:type="gramStart"/>
      <w:r w:rsidRPr="002A6B3E">
        <w:rPr>
          <w:rFonts w:ascii="Consolas" w:eastAsia="Times New Roman" w:hAnsi="Consolas" w:cs="Courier New"/>
          <w:color w:val="696867"/>
          <w:sz w:val="15"/>
        </w:rPr>
        <w:t>console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log</w:t>
      </w:r>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Whoops! It's still 1!</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JavaScript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The </w:t>
      </w:r>
      <w:proofErr w:type="spellStart"/>
      <w:r w:rsidRPr="002A6B3E">
        <w:rPr>
          <w:rFonts w:ascii="Courier New" w:eastAsia="Times New Roman" w:hAnsi="Courier New" w:cs="Courier New"/>
          <w:color w:val="555555"/>
          <w:sz w:val="19"/>
        </w:rPr>
        <w:t>threatLevel</w:t>
      </w:r>
      <w:proofErr w:type="spellEnd"/>
      <w:r w:rsidRPr="002A6B3E">
        <w:rPr>
          <w:rFonts w:ascii="Georgia" w:eastAsia="Times New Roman" w:hAnsi="Georgia" w:cs="Times New Roman"/>
          <w:color w:val="555555"/>
          <w:sz w:val="19"/>
          <w:szCs w:val="19"/>
        </w:rPr>
        <w:t> inside </w:t>
      </w:r>
      <w:proofErr w:type="spellStart"/>
      <w:proofErr w:type="gramStart"/>
      <w:r w:rsidRPr="002A6B3E">
        <w:rPr>
          <w:rFonts w:ascii="Courier New" w:eastAsia="Times New Roman" w:hAnsi="Courier New" w:cs="Courier New"/>
          <w:color w:val="555555"/>
          <w:sz w:val="19"/>
        </w:rPr>
        <w:t>inspireFear</w:t>
      </w:r>
      <w:proofErr w:type="spellEnd"/>
      <w:r w:rsidRPr="002A6B3E">
        <w:rPr>
          <w:rFonts w:ascii="Courier New" w:eastAsia="Times New Roman" w:hAnsi="Courier New" w:cs="Courier New"/>
          <w:color w:val="555555"/>
          <w:sz w:val="19"/>
        </w:rPr>
        <w:t>(</w:t>
      </w:r>
      <w:proofErr w:type="gramEnd"/>
      <w:r w:rsidRPr="002A6B3E">
        <w:rPr>
          <w:rFonts w:ascii="Courier New" w:eastAsia="Times New Roman" w:hAnsi="Courier New" w:cs="Courier New"/>
          <w:color w:val="555555"/>
          <w:sz w:val="19"/>
        </w:rPr>
        <w:t>)</w:t>
      </w:r>
      <w:r w:rsidRPr="002A6B3E">
        <w:rPr>
          <w:rFonts w:ascii="Georgia" w:eastAsia="Times New Roman" w:hAnsi="Georgia" w:cs="Times New Roman"/>
          <w:color w:val="555555"/>
          <w:sz w:val="19"/>
          <w:szCs w:val="19"/>
        </w:rPr>
        <w:t> is a </w:t>
      </w:r>
      <w:r w:rsidRPr="002A6B3E">
        <w:rPr>
          <w:rFonts w:ascii="Georgia" w:eastAsia="Times New Roman" w:hAnsi="Georgia" w:cs="Times New Roman"/>
          <w:i/>
          <w:iCs/>
          <w:color w:val="555555"/>
          <w:sz w:val="19"/>
        </w:rPr>
        <w:t>new</w:t>
      </w:r>
      <w:r w:rsidRPr="002A6B3E">
        <w:rPr>
          <w:rFonts w:ascii="Georgia" w:eastAsia="Times New Roman" w:hAnsi="Georgia" w:cs="Times New Roman"/>
          <w:color w:val="555555"/>
          <w:sz w:val="19"/>
          <w:szCs w:val="19"/>
        </w:rPr>
        <w:t> number, initialized to the same </w:t>
      </w:r>
      <w:r w:rsidRPr="002A6B3E">
        <w:rPr>
          <w:rFonts w:ascii="Georgia" w:eastAsia="Times New Roman" w:hAnsi="Georgia" w:cs="Times New Roman"/>
          <w:i/>
          <w:iCs/>
          <w:color w:val="555555"/>
          <w:sz w:val="19"/>
        </w:rPr>
        <w:t>value</w:t>
      </w:r>
      <w:r w:rsidRPr="002A6B3E">
        <w:rPr>
          <w:rFonts w:ascii="Georgia" w:eastAsia="Times New Roman" w:hAnsi="Georgia" w:cs="Times New Roman"/>
          <w:color w:val="555555"/>
          <w:sz w:val="19"/>
          <w:szCs w:val="19"/>
        </w:rPr>
        <w:t> as the </w:t>
      </w:r>
      <w:proofErr w:type="spellStart"/>
      <w:r w:rsidRPr="002A6B3E">
        <w:rPr>
          <w:rFonts w:ascii="Courier New" w:eastAsia="Times New Roman" w:hAnsi="Courier New" w:cs="Courier New"/>
          <w:color w:val="555555"/>
          <w:sz w:val="19"/>
        </w:rPr>
        <w:t>threatLevel</w:t>
      </w:r>
      <w:proofErr w:type="spellEnd"/>
      <w:r w:rsidRPr="002A6B3E">
        <w:rPr>
          <w:rFonts w:ascii="Georgia" w:eastAsia="Times New Roman" w:hAnsi="Georgia" w:cs="Times New Roman"/>
          <w:color w:val="555555"/>
          <w:sz w:val="19"/>
          <w:szCs w:val="19"/>
        </w:rPr>
        <w:t> outside of </w:t>
      </w:r>
      <w:proofErr w:type="spellStart"/>
      <w:r w:rsidRPr="002A6B3E">
        <w:rPr>
          <w:rFonts w:ascii="Courier New" w:eastAsia="Times New Roman" w:hAnsi="Courier New" w:cs="Courier New"/>
          <w:color w:val="555555"/>
          <w:sz w:val="19"/>
        </w:rPr>
        <w:t>inspireFear</w:t>
      </w:r>
      <w:proofErr w:type="spellEnd"/>
      <w:r w:rsidRPr="002A6B3E">
        <w:rPr>
          <w:rFonts w:ascii="Courier New" w:eastAsia="Times New Roman" w:hAnsi="Courier New" w:cs="Courier New"/>
          <w:color w:val="555555"/>
          <w:sz w:val="19"/>
        </w:rPr>
        <w:t>()</w:t>
      </w:r>
      <w:r w:rsidRPr="002A6B3E">
        <w:rPr>
          <w:rFonts w:ascii="Georgia" w:eastAsia="Times New Roman" w:hAnsi="Georgia" w:cs="Times New Roman"/>
          <w:color w:val="555555"/>
          <w:sz w:val="19"/>
          <w:szCs w:val="19"/>
        </w:rPr>
        <w:t>. Giving these </w:t>
      </w:r>
      <w:r w:rsidRPr="002A6B3E">
        <w:rPr>
          <w:rFonts w:ascii="Georgia" w:eastAsia="Times New Roman" w:hAnsi="Georgia" w:cs="Times New Roman"/>
          <w:i/>
          <w:iCs/>
          <w:color w:val="555555"/>
          <w:sz w:val="19"/>
        </w:rPr>
        <w:t>different</w:t>
      </w:r>
      <w:r w:rsidRPr="002A6B3E">
        <w:rPr>
          <w:rFonts w:ascii="Georgia" w:eastAsia="Times New Roman" w:hAnsi="Georgia" w:cs="Times New Roman"/>
          <w:color w:val="555555"/>
          <w:sz w:val="19"/>
          <w:szCs w:val="19"/>
        </w:rPr>
        <w:t> variables the same name might cause confusion here. If we change the two variables to have different names we get the exact same behavior:</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1</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gramStart"/>
      <w:r w:rsidRPr="002A6B3E">
        <w:rPr>
          <w:rFonts w:ascii="Consolas" w:eastAsia="Times New Roman" w:hAnsi="Consolas" w:cs="Courier New"/>
          <w:color w:val="005B9A"/>
          <w:sz w:val="15"/>
        </w:rPr>
        <w:t>function</w:t>
      </w:r>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theThreatLevel</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theThreatLevel</w:t>
      </w:r>
      <w:proofErr w:type="spellEnd"/>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100</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spellStart"/>
      <w:proofErr w:type="gram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proofErr w:type="gramStart"/>
      <w:r w:rsidRPr="002A6B3E">
        <w:rPr>
          <w:rFonts w:ascii="Consolas" w:eastAsia="Times New Roman" w:hAnsi="Consolas" w:cs="Courier New"/>
          <w:color w:val="696867"/>
          <w:sz w:val="15"/>
        </w:rPr>
        <w:t>console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log</w:t>
      </w:r>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threatLevel</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Whoops! It's still 1!</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JavaScript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In contrast, </w:t>
      </w:r>
      <w:r w:rsidRPr="002A6B3E">
        <w:rPr>
          <w:rFonts w:ascii="Helvetica" w:eastAsia="Times New Roman" w:hAnsi="Helvetica" w:cs="Times New Roman"/>
          <w:b/>
          <w:bCs/>
          <w:color w:val="555555"/>
          <w:sz w:val="19"/>
        </w:rPr>
        <w:t>when a method takes an object, it actually takes a </w:t>
      </w:r>
      <w:r w:rsidRPr="002A6B3E">
        <w:rPr>
          <w:rFonts w:ascii="Helvetica" w:eastAsia="Times New Roman" w:hAnsi="Helvetica" w:cs="Times New Roman"/>
          <w:b/>
          <w:bCs/>
          <w:i/>
          <w:iCs/>
          <w:color w:val="555555"/>
          <w:sz w:val="19"/>
        </w:rPr>
        <w:t>reference</w:t>
      </w:r>
      <w:r w:rsidRPr="002A6B3E">
        <w:rPr>
          <w:rFonts w:ascii="Helvetica" w:eastAsia="Times New Roman" w:hAnsi="Helvetica" w:cs="Times New Roman"/>
          <w:b/>
          <w:bCs/>
          <w:color w:val="555555"/>
          <w:sz w:val="19"/>
        </w:rPr>
        <w:t> to </w:t>
      </w:r>
      <w:r w:rsidRPr="002A6B3E">
        <w:rPr>
          <w:rFonts w:ascii="Helvetica" w:eastAsia="Times New Roman" w:hAnsi="Helvetica" w:cs="Times New Roman"/>
          <w:b/>
          <w:bCs/>
          <w:i/>
          <w:iCs/>
          <w:color w:val="555555"/>
          <w:sz w:val="19"/>
        </w:rPr>
        <w:t>that very object</w:t>
      </w:r>
      <w:r w:rsidRPr="002A6B3E">
        <w:rPr>
          <w:rFonts w:ascii="Georgia" w:eastAsia="Times New Roman" w:hAnsi="Georgia" w:cs="Times New Roman"/>
          <w:color w:val="555555"/>
          <w:sz w:val="19"/>
          <w:szCs w:val="19"/>
        </w:rPr>
        <w:t>. So changes you make to the object in the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persist after the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is done running. This is sometimes called a </w:t>
      </w:r>
      <w:r w:rsidRPr="002A6B3E">
        <w:rPr>
          <w:rFonts w:ascii="Helvetica" w:eastAsia="Times New Roman" w:hAnsi="Helvetica" w:cs="Times New Roman"/>
          <w:b/>
          <w:bCs/>
          <w:color w:val="555555"/>
          <w:sz w:val="19"/>
        </w:rPr>
        <w:t>side effect</w:t>
      </w:r>
      <w:r w:rsidRPr="002A6B3E">
        <w:rPr>
          <w:rFonts w:ascii="Georgia" w:eastAsia="Times New Roman" w:hAnsi="Georgia" w:cs="Times New Roman"/>
          <w:color w:val="555555"/>
          <w:sz w:val="19"/>
          <w:szCs w:val="19"/>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scaryThings</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r w:rsidRPr="002A6B3E">
        <w:rPr>
          <w:rFonts w:ascii="Consolas" w:eastAsia="Times New Roman" w:hAnsi="Consolas" w:cs="Courier New"/>
          <w:color w:val="69AEC9"/>
          <w:sz w:val="15"/>
        </w:rPr>
        <w:t>'spiders'</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w:t>
      </w:r>
      <w:proofErr w:type="spellStart"/>
      <w:r w:rsidRPr="002A6B3E">
        <w:rPr>
          <w:rFonts w:ascii="Consolas" w:eastAsia="Times New Roman" w:hAnsi="Consolas" w:cs="Courier New"/>
          <w:color w:val="69AEC9"/>
          <w:sz w:val="15"/>
        </w:rPr>
        <w:t>Cruella</w:t>
      </w:r>
      <w:proofErr w:type="spellEnd"/>
      <w:r w:rsidRPr="002A6B3E">
        <w:rPr>
          <w:rFonts w:ascii="Consolas" w:eastAsia="Times New Roman" w:hAnsi="Consolas" w:cs="Courier New"/>
          <w:color w:val="69AEC9"/>
          <w:sz w:val="15"/>
        </w:rPr>
        <w:t xml:space="preserve"> de </w:t>
      </w:r>
      <w:proofErr w:type="spellStart"/>
      <w:r w:rsidRPr="002A6B3E">
        <w:rPr>
          <w:rFonts w:ascii="Consolas" w:eastAsia="Times New Roman" w:hAnsi="Consolas" w:cs="Courier New"/>
          <w:color w:val="69AEC9"/>
          <w:sz w:val="15"/>
        </w:rPr>
        <w:t>Vil</w:t>
      </w:r>
      <w:proofErr w:type="spellEnd"/>
      <w:r w:rsidRPr="002A6B3E">
        <w:rPr>
          <w:rFonts w:ascii="Consolas" w:eastAsia="Times New Roman" w:hAnsi="Consolas" w:cs="Courier New"/>
          <w:color w:val="69AEC9"/>
          <w:sz w:val="15"/>
        </w:rPr>
        <w:t>'</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gramStart"/>
      <w:r w:rsidRPr="002A6B3E">
        <w:rPr>
          <w:rFonts w:ascii="Consolas" w:eastAsia="Times New Roman" w:hAnsi="Consolas" w:cs="Courier New"/>
          <w:color w:val="005B9A"/>
          <w:sz w:val="15"/>
        </w:rPr>
        <w:t>function</w:t>
      </w:r>
      <w:proofErr w:type="gram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scaryThings</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scaryThings</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push</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'nobody ever using Interview Cake'</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scaryThings</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push</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w:t>
      </w:r>
      <w:proofErr w:type="spellStart"/>
      <w:r w:rsidRPr="002A6B3E">
        <w:rPr>
          <w:rFonts w:ascii="Consolas" w:eastAsia="Times New Roman" w:hAnsi="Consolas" w:cs="Courier New"/>
          <w:color w:val="69AEC9"/>
          <w:sz w:val="15"/>
        </w:rPr>
        <w:t>i</w:t>
      </w:r>
      <w:proofErr w:type="spellEnd"/>
      <w:r w:rsidRPr="002A6B3E">
        <w:rPr>
          <w:rFonts w:ascii="Consolas" w:eastAsia="Times New Roman" w:hAnsi="Consolas" w:cs="Courier New"/>
          <w:color w:val="69AEC9"/>
          <w:sz w:val="15"/>
        </w:rPr>
        <w:t xml:space="preserve"> should have gotten a real job'</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scaryThings</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push</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 xml:space="preserve">'why am </w:t>
      </w:r>
      <w:proofErr w:type="spellStart"/>
      <w:r w:rsidRPr="002A6B3E">
        <w:rPr>
          <w:rFonts w:ascii="Consolas" w:eastAsia="Times New Roman" w:hAnsi="Consolas" w:cs="Courier New"/>
          <w:color w:val="69AEC9"/>
          <w:sz w:val="15"/>
        </w:rPr>
        <w:t>i</w:t>
      </w:r>
      <w:proofErr w:type="spellEnd"/>
      <w:r w:rsidRPr="002A6B3E">
        <w:rPr>
          <w:rFonts w:ascii="Consolas" w:eastAsia="Times New Roman" w:hAnsi="Consolas" w:cs="Courier New"/>
          <w:color w:val="69AEC9"/>
          <w:sz w:val="15"/>
        </w:rPr>
        <w:t xml:space="preserve"> doing this to myself'</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spellStart"/>
      <w:proofErr w:type="gramStart"/>
      <w:r w:rsidRPr="002A6B3E">
        <w:rPr>
          <w:rFonts w:ascii="Consolas" w:eastAsia="Times New Roman" w:hAnsi="Consolas" w:cs="Courier New"/>
          <w:color w:val="005B9A"/>
          <w:sz w:val="15"/>
        </w:rPr>
        <w:t>inspireFear</w:t>
      </w:r>
      <w:proofErr w:type="spellEnd"/>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scaryThings</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roofErr w:type="gramStart"/>
      <w:r w:rsidRPr="002A6B3E">
        <w:rPr>
          <w:rFonts w:ascii="Consolas" w:eastAsia="Times New Roman" w:hAnsi="Consolas" w:cs="Courier New"/>
          <w:color w:val="696867"/>
          <w:sz w:val="15"/>
        </w:rPr>
        <w:t>console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log</w:t>
      </w:r>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scaryThings</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r w:rsidRPr="002A6B3E">
        <w:rPr>
          <w:rFonts w:ascii="Consolas" w:eastAsia="Times New Roman" w:hAnsi="Consolas" w:cs="Courier New"/>
          <w:color w:val="B5B5B5"/>
          <w:sz w:val="15"/>
        </w:rPr>
        <w:t>// ['spiders', '</w:t>
      </w:r>
      <w:proofErr w:type="spellStart"/>
      <w:r w:rsidRPr="002A6B3E">
        <w:rPr>
          <w:rFonts w:ascii="Consolas" w:eastAsia="Times New Roman" w:hAnsi="Consolas" w:cs="Courier New"/>
          <w:color w:val="B5B5B5"/>
          <w:sz w:val="15"/>
        </w:rPr>
        <w:t>Cruella</w:t>
      </w:r>
      <w:proofErr w:type="spellEnd"/>
      <w:r w:rsidRPr="002A6B3E">
        <w:rPr>
          <w:rFonts w:ascii="Consolas" w:eastAsia="Times New Roman" w:hAnsi="Consolas" w:cs="Courier New"/>
          <w:color w:val="B5B5B5"/>
          <w:sz w:val="15"/>
        </w:rPr>
        <w:t xml:space="preserve"> de </w:t>
      </w:r>
      <w:proofErr w:type="spellStart"/>
      <w:r w:rsidRPr="002A6B3E">
        <w:rPr>
          <w:rFonts w:ascii="Consolas" w:eastAsia="Times New Roman" w:hAnsi="Consolas" w:cs="Courier New"/>
          <w:color w:val="B5B5B5"/>
          <w:sz w:val="15"/>
        </w:rPr>
        <w:t>Vil</w:t>
      </w:r>
      <w:proofErr w:type="spellEnd"/>
      <w:r w:rsidRPr="002A6B3E">
        <w:rPr>
          <w:rFonts w:ascii="Consolas" w:eastAsia="Times New Roman" w:hAnsi="Consolas" w:cs="Courier New"/>
          <w:color w:val="B5B5B5"/>
          <w:sz w:val="15"/>
        </w:rPr>
        <w:t>', 'nobody ever using Interview Cake', '</w:t>
      </w:r>
      <w:proofErr w:type="spellStart"/>
      <w:r w:rsidRPr="002A6B3E">
        <w:rPr>
          <w:rFonts w:ascii="Consolas" w:eastAsia="Times New Roman" w:hAnsi="Consolas" w:cs="Courier New"/>
          <w:color w:val="B5B5B5"/>
          <w:sz w:val="15"/>
        </w:rPr>
        <w:t>i</w:t>
      </w:r>
      <w:proofErr w:type="spellEnd"/>
      <w:r w:rsidRPr="002A6B3E">
        <w:rPr>
          <w:rFonts w:ascii="Consolas" w:eastAsia="Times New Roman" w:hAnsi="Consolas" w:cs="Courier New"/>
          <w:color w:val="B5B5B5"/>
          <w:sz w:val="15"/>
        </w:rPr>
        <w:t xml:space="preserve"> should have gotten a real job', 'why am </w:t>
      </w:r>
      <w:proofErr w:type="spellStart"/>
      <w:r w:rsidRPr="002A6B3E">
        <w:rPr>
          <w:rFonts w:ascii="Consolas" w:eastAsia="Times New Roman" w:hAnsi="Consolas" w:cs="Courier New"/>
          <w:color w:val="B5B5B5"/>
          <w:sz w:val="15"/>
        </w:rPr>
        <w:t>i</w:t>
      </w:r>
      <w:proofErr w:type="spellEnd"/>
      <w:r w:rsidRPr="002A6B3E">
        <w:rPr>
          <w:rFonts w:ascii="Consolas" w:eastAsia="Times New Roman" w:hAnsi="Consolas" w:cs="Courier New"/>
          <w:color w:val="B5B5B5"/>
          <w:sz w:val="15"/>
        </w:rPr>
        <w:t xml:space="preserve"> doing this to myself']</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JavaScript</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Helvetica" w:eastAsia="Times New Roman" w:hAnsi="Helvetica" w:cs="Times New Roman"/>
          <w:b/>
          <w:bCs/>
          <w:color w:val="555555"/>
          <w:sz w:val="19"/>
        </w:rPr>
        <w:t>Bringing it home</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Back to our solution:</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2"/>
          <w:szCs w:val="2"/>
        </w:rPr>
        <w:t xml:space="preserve">  </w:t>
      </w: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btn-0</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1</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btn-1</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2</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button </w:t>
      </w:r>
      <w:r w:rsidRPr="002A6B3E">
        <w:rPr>
          <w:rFonts w:ascii="Consolas" w:eastAsia="Times New Roman" w:hAnsi="Consolas" w:cs="Courier New"/>
          <w:color w:val="69AEC9"/>
          <w:sz w:val="15"/>
        </w:rPr>
        <w:t>id</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btn-2</w:t>
      </w:r>
      <w:r w:rsidRPr="002A6B3E">
        <w:rPr>
          <w:rFonts w:ascii="Consolas" w:eastAsia="Times New Roman" w:hAnsi="Consolas" w:cs="Courier New"/>
          <w:color w:val="999999"/>
          <w:sz w:val="15"/>
        </w:rPr>
        <w:t>"&gt;</w:t>
      </w:r>
      <w:r w:rsidRPr="002A6B3E">
        <w:rPr>
          <w:rFonts w:ascii="Consolas" w:eastAsia="Times New Roman" w:hAnsi="Consolas" w:cs="Courier New"/>
          <w:color w:val="696867"/>
          <w:sz w:val="15"/>
        </w:rPr>
        <w:t>Button 3</w:t>
      </w:r>
      <w:proofErr w:type="gramStart"/>
      <w:r w:rsidRPr="002A6B3E">
        <w:rPr>
          <w:rFonts w:ascii="Consolas" w:eastAsia="Times New Roman" w:hAnsi="Consolas" w:cs="Courier New"/>
          <w:color w:val="696867"/>
          <w:sz w:val="15"/>
        </w:rPr>
        <w:t>!</w:t>
      </w:r>
      <w:r w:rsidRPr="002A6B3E">
        <w:rPr>
          <w:rFonts w:ascii="Consolas" w:eastAsia="Times New Roman" w:hAnsi="Consolas" w:cs="Courier New"/>
          <w:color w:val="999999"/>
          <w:sz w:val="15"/>
        </w:rPr>
        <w:t>&lt;</w:t>
      </w:r>
      <w:proofErr w:type="gramEnd"/>
      <w:r w:rsidRPr="002A6B3E">
        <w:rPr>
          <w:rFonts w:ascii="Consolas" w:eastAsia="Times New Roman" w:hAnsi="Consolas" w:cs="Courier New"/>
          <w:color w:val="999999"/>
          <w:sz w:val="15"/>
        </w:rPr>
        <w:t>/</w:t>
      </w:r>
      <w:r w:rsidRPr="002A6B3E">
        <w:rPr>
          <w:rFonts w:ascii="Consolas" w:eastAsia="Times New Roman" w:hAnsi="Consolas" w:cs="Courier New"/>
          <w:color w:val="0191C8"/>
          <w:sz w:val="15"/>
        </w:rPr>
        <w:t>button</w:t>
      </w:r>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 xml:space="preserve">script </w:t>
      </w:r>
      <w:r w:rsidRPr="002A6B3E">
        <w:rPr>
          <w:rFonts w:ascii="Consolas" w:eastAsia="Times New Roman" w:hAnsi="Consolas" w:cs="Courier New"/>
          <w:color w:val="69AEC9"/>
          <w:sz w:val="15"/>
        </w:rPr>
        <w:t>type</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text/</w:t>
      </w:r>
      <w:proofErr w:type="spellStart"/>
      <w:r w:rsidRPr="002A6B3E">
        <w:rPr>
          <w:rFonts w:ascii="Consolas" w:eastAsia="Times New Roman" w:hAnsi="Consolas" w:cs="Courier New"/>
          <w:color w:val="005B9A"/>
          <w:sz w:val="15"/>
        </w:rPr>
        <w:t>javascript</w:t>
      </w:r>
      <w:proofErr w:type="spellEnd"/>
      <w:r w:rsidRPr="002A6B3E">
        <w:rPr>
          <w:rFonts w:ascii="Consolas" w:eastAsia="Times New Roman" w:hAnsi="Consolas" w:cs="Courier New"/>
          <w:color w:val="999999"/>
          <w:sz w:val="15"/>
        </w:rPr>
        <w:t>"&gt;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005B9A"/>
          <w:sz w:val="15"/>
        </w:rPr>
        <w:t>var</w:t>
      </w:r>
      <w:proofErr w:type="spellEnd"/>
      <w:proofErr w:type="gramEnd"/>
      <w:r w:rsidRPr="002A6B3E">
        <w:rPr>
          <w:rFonts w:ascii="Consolas" w:eastAsia="Times New Roman" w:hAnsi="Consolas" w:cs="Courier New"/>
          <w:color w:val="696867"/>
          <w:sz w:val="15"/>
        </w:rPr>
        <w:t xml:space="preserve"> prizes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r w:rsidRPr="002A6B3E">
        <w:rPr>
          <w:rFonts w:ascii="Consolas" w:eastAsia="Times New Roman" w:hAnsi="Consolas" w:cs="Courier New"/>
          <w:color w:val="69AEC9"/>
          <w:sz w:val="15"/>
        </w:rPr>
        <w:t>'A Unicorn!'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'A Hug!'</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69AEC9"/>
          <w:sz w:val="15"/>
        </w:rPr>
        <w:t>'Fresh Laundry!'</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for</w:t>
      </w:r>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005B9A"/>
          <w:sz w:val="15"/>
        </w:rPr>
        <w:t>var</w:t>
      </w:r>
      <w:proofErr w:type="spellEnd"/>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191C8"/>
          <w:sz w:val="15"/>
        </w:rPr>
        <w:t>0</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&lt;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length</w:t>
      </w:r>
      <w:proofErr w:type="spellEnd"/>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005B9A"/>
          <w:sz w:val="15"/>
        </w:rPr>
        <w:t>++</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for each of our buttons, when the user clicks it...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spellStart"/>
      <w:proofErr w:type="gramStart"/>
      <w:r w:rsidRPr="002A6B3E">
        <w:rPr>
          <w:rFonts w:ascii="Consolas" w:eastAsia="Times New Roman" w:hAnsi="Consolas" w:cs="Courier New"/>
          <w:color w:val="696867"/>
          <w:sz w:val="15"/>
        </w:rPr>
        <w:t>document</w:t>
      </w:r>
      <w:r w:rsidRPr="002A6B3E">
        <w:rPr>
          <w:rFonts w:ascii="Consolas" w:eastAsia="Times New Roman" w:hAnsi="Consolas" w:cs="Courier New"/>
          <w:color w:val="999999"/>
          <w:sz w:val="15"/>
        </w:rPr>
        <w:t>.</w:t>
      </w:r>
      <w:r w:rsidRPr="002A6B3E">
        <w:rPr>
          <w:rFonts w:ascii="Consolas" w:eastAsia="Times New Roman" w:hAnsi="Consolas" w:cs="Courier New"/>
          <w:color w:val="005B9A"/>
          <w:sz w:val="15"/>
        </w:rPr>
        <w:t>getElementById</w:t>
      </w:r>
      <w:proofErr w:type="spellEnd"/>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AEC9"/>
          <w:sz w:val="15"/>
        </w:rPr>
        <w:t>'</w:t>
      </w:r>
      <w:proofErr w:type="spellStart"/>
      <w:r w:rsidRPr="002A6B3E">
        <w:rPr>
          <w:rFonts w:ascii="Consolas" w:eastAsia="Times New Roman" w:hAnsi="Consolas" w:cs="Courier New"/>
          <w:color w:val="69AEC9"/>
          <w:sz w:val="15"/>
        </w:rPr>
        <w:t>btn</w:t>
      </w:r>
      <w:proofErr w:type="spellEnd"/>
      <w:r w:rsidRPr="002A6B3E">
        <w:rPr>
          <w:rFonts w:ascii="Consolas" w:eastAsia="Times New Roman" w:hAnsi="Consolas" w:cs="Courier New"/>
          <w:color w:val="69AEC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proofErr w:type="spellStart"/>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onclick</w:t>
      </w:r>
      <w:proofErr w:type="spell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function</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frozenBtnNum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return</w:t>
      </w:r>
      <w:proofErr w:type="gramEnd"/>
      <w:r w:rsidRPr="002A6B3E">
        <w:rPr>
          <w:rFonts w:ascii="Consolas" w:eastAsia="Times New Roman" w:hAnsi="Consolas" w:cs="Courier New"/>
          <w:color w:val="696867"/>
          <w:sz w:val="15"/>
        </w:rPr>
        <w:t xml:space="preserve"> </w:t>
      </w:r>
      <w:r w:rsidRPr="002A6B3E">
        <w:rPr>
          <w:rFonts w:ascii="Consolas" w:eastAsia="Times New Roman" w:hAnsi="Consolas" w:cs="Courier New"/>
          <w:color w:val="005B9A"/>
          <w:sz w:val="15"/>
        </w:rPr>
        <w:t>function</w:t>
      </w:r>
      <w:r w:rsidRPr="002A6B3E">
        <w:rPr>
          <w:rFonts w:ascii="Consolas" w:eastAsia="Times New Roman" w:hAnsi="Consolas" w:cs="Courier New"/>
          <w:color w:val="999999"/>
          <w:sz w:val="15"/>
        </w:rPr>
        <w:t>()</w:t>
      </w: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B5B5B5"/>
          <w:sz w:val="15"/>
        </w:rPr>
        <w:t>// tell her what she's won!</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005B9A"/>
          <w:sz w:val="15"/>
        </w:rPr>
        <w:t>alert</w:t>
      </w:r>
      <w:r w:rsidRPr="002A6B3E">
        <w:rPr>
          <w:rFonts w:ascii="Consolas" w:eastAsia="Times New Roman" w:hAnsi="Consolas" w:cs="Courier New"/>
          <w:color w:val="999999"/>
          <w:sz w:val="15"/>
        </w:rPr>
        <w:t>(</w:t>
      </w:r>
      <w:proofErr w:type="gramEnd"/>
      <w:r w:rsidRPr="002A6B3E">
        <w:rPr>
          <w:rFonts w:ascii="Consolas" w:eastAsia="Times New Roman" w:hAnsi="Consolas" w:cs="Courier New"/>
          <w:color w:val="696867"/>
          <w:sz w:val="15"/>
        </w:rPr>
        <w:t>prizes</w:t>
      </w:r>
      <w:r w:rsidRPr="002A6B3E">
        <w:rPr>
          <w:rFonts w:ascii="Consolas" w:eastAsia="Times New Roman" w:hAnsi="Consolas" w:cs="Courier New"/>
          <w:color w:val="999999"/>
          <w:sz w:val="15"/>
        </w:rPr>
        <w:t>[</w:t>
      </w:r>
      <w:proofErr w:type="spellStart"/>
      <w:r w:rsidRPr="002A6B3E">
        <w:rPr>
          <w:rFonts w:ascii="Consolas" w:eastAsia="Times New Roman" w:hAnsi="Consolas" w:cs="Courier New"/>
          <w:color w:val="696867"/>
          <w:sz w:val="15"/>
        </w:rPr>
        <w:t>frozenBtnNum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t xml:space="preserve">        </w:t>
      </w:r>
      <w:proofErr w:type="gramStart"/>
      <w:r w:rsidRPr="002A6B3E">
        <w:rPr>
          <w:rFonts w:ascii="Consolas" w:eastAsia="Times New Roman" w:hAnsi="Consolas" w:cs="Courier New"/>
          <w:color w:val="999999"/>
          <w:sz w:val="15"/>
        </w:rPr>
        <w:t>}(</w:t>
      </w:r>
      <w:proofErr w:type="spellStart"/>
      <w:proofErr w:type="gramEnd"/>
      <w:r w:rsidRPr="002A6B3E">
        <w:rPr>
          <w:rFonts w:ascii="Consolas" w:eastAsia="Times New Roman" w:hAnsi="Consolas" w:cs="Courier New"/>
          <w:color w:val="696867"/>
          <w:sz w:val="15"/>
        </w:rPr>
        <w:t>btnNum</w:t>
      </w:r>
      <w:proofErr w:type="spellEnd"/>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 w:after="120" w:line="480" w:lineRule="auto"/>
        <w:rPr>
          <w:rFonts w:ascii="Consolas" w:eastAsia="Times New Roman" w:hAnsi="Consolas" w:cs="Courier New"/>
          <w:color w:val="696867"/>
          <w:sz w:val="15"/>
        </w:rPr>
      </w:pPr>
      <w:r w:rsidRPr="002A6B3E">
        <w:rPr>
          <w:rFonts w:ascii="Consolas" w:eastAsia="Times New Roman" w:hAnsi="Consolas" w:cs="Courier New"/>
          <w:color w:val="696867"/>
          <w:sz w:val="15"/>
        </w:rPr>
        <w:lastRenderedPageBreak/>
        <w:t xml:space="preserve">    </w:t>
      </w:r>
      <w:r w:rsidRPr="002A6B3E">
        <w:rPr>
          <w:rFonts w:ascii="Consolas" w:eastAsia="Times New Roman" w:hAnsi="Consolas" w:cs="Courier New"/>
          <w:color w:val="999999"/>
          <w:sz w:val="15"/>
        </w:rPr>
        <w:t>}</w:t>
      </w:r>
    </w:p>
    <w:p w:rsidR="002A6B3E" w:rsidRPr="002A6B3E" w:rsidRDefault="002A6B3E" w:rsidP="002A6B3E">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696867"/>
          <w:sz w:val="2"/>
          <w:szCs w:val="2"/>
        </w:rPr>
      </w:pPr>
      <w:r w:rsidRPr="002A6B3E">
        <w:rPr>
          <w:rFonts w:ascii="Consolas" w:eastAsia="Times New Roman" w:hAnsi="Consolas" w:cs="Courier New"/>
          <w:color w:val="999999"/>
          <w:sz w:val="15"/>
        </w:rPr>
        <w:t>&lt;/</w:t>
      </w:r>
      <w:r w:rsidRPr="002A6B3E">
        <w:rPr>
          <w:rFonts w:ascii="Consolas" w:eastAsia="Times New Roman" w:hAnsi="Consolas" w:cs="Courier New"/>
          <w:color w:val="0191C8"/>
          <w:sz w:val="15"/>
        </w:rPr>
        <w:t>script</w:t>
      </w:r>
      <w:r w:rsidRPr="002A6B3E">
        <w:rPr>
          <w:rFonts w:ascii="Consolas" w:eastAsia="Times New Roman" w:hAnsi="Consolas" w:cs="Courier New"/>
          <w:color w:val="999999"/>
          <w:sz w:val="15"/>
        </w:rPr>
        <w:t>&gt;</w:t>
      </w:r>
    </w:p>
    <w:p w:rsidR="002A6B3E" w:rsidRPr="002A6B3E" w:rsidRDefault="002A6B3E" w:rsidP="002A6B3E">
      <w:pPr>
        <w:shd w:val="clear" w:color="auto" w:fill="FBFBFB"/>
        <w:spacing w:line="240" w:lineRule="auto"/>
        <w:rPr>
          <w:rFonts w:ascii="Georgia" w:eastAsia="Times New Roman" w:hAnsi="Georgia" w:cs="Times New Roman"/>
          <w:color w:val="555555"/>
          <w:sz w:val="19"/>
          <w:szCs w:val="19"/>
        </w:rPr>
      </w:pPr>
      <w:r w:rsidRPr="002A6B3E">
        <w:rPr>
          <w:rFonts w:ascii="Helvetica" w:eastAsia="Times New Roman" w:hAnsi="Helvetica" w:cs="Times New Roman"/>
          <w:color w:val="939393"/>
          <w:sz w:val="19"/>
        </w:rPr>
        <w:t>HTML</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So when we pass </w:t>
      </w:r>
      <w:proofErr w:type="spellStart"/>
      <w:r w:rsidRPr="002A6B3E">
        <w:rPr>
          <w:rFonts w:ascii="Courier New" w:eastAsia="Times New Roman" w:hAnsi="Courier New" w:cs="Courier New"/>
          <w:color w:val="555555"/>
          <w:sz w:val="19"/>
        </w:rPr>
        <w:t>btnNum</w:t>
      </w:r>
      <w:proofErr w:type="spellEnd"/>
      <w:r w:rsidRPr="002A6B3E">
        <w:rPr>
          <w:rFonts w:ascii="Georgia" w:eastAsia="Times New Roman" w:hAnsi="Georgia" w:cs="Times New Roman"/>
          <w:color w:val="555555"/>
          <w:sz w:val="19"/>
          <w:szCs w:val="19"/>
        </w:rPr>
        <w:t> to the outer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as its one argument, we create a </w:t>
      </w:r>
      <w:proofErr w:type="spellStart"/>
      <w:r w:rsidRPr="002A6B3E">
        <w:rPr>
          <w:rFonts w:ascii="Georgia" w:eastAsia="Times New Roman" w:hAnsi="Georgia" w:cs="Times New Roman"/>
          <w:i/>
          <w:iCs/>
          <w:color w:val="555555"/>
          <w:sz w:val="19"/>
        </w:rPr>
        <w:t>new</w:t>
      </w:r>
      <w:r w:rsidRPr="002A6B3E">
        <w:rPr>
          <w:rFonts w:ascii="Georgia" w:eastAsia="Times New Roman" w:hAnsi="Georgia" w:cs="Times New Roman"/>
          <w:color w:val="555555"/>
          <w:sz w:val="19"/>
          <w:szCs w:val="19"/>
        </w:rPr>
        <w:t>number</w:t>
      </w:r>
      <w:proofErr w:type="spellEnd"/>
      <w:r w:rsidRPr="002A6B3E">
        <w:rPr>
          <w:rFonts w:ascii="Georgia" w:eastAsia="Times New Roman" w:hAnsi="Georgia" w:cs="Times New Roman"/>
          <w:color w:val="555555"/>
          <w:sz w:val="19"/>
          <w:szCs w:val="19"/>
        </w:rPr>
        <w:t xml:space="preserve"> inside the outer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called </w:t>
      </w:r>
      <w:proofErr w:type="spellStart"/>
      <w:r w:rsidRPr="002A6B3E">
        <w:rPr>
          <w:rFonts w:ascii="Courier New" w:eastAsia="Times New Roman" w:hAnsi="Courier New" w:cs="Courier New"/>
          <w:color w:val="555555"/>
          <w:sz w:val="19"/>
        </w:rPr>
        <w:t>frozenBtnNum</w:t>
      </w:r>
      <w:proofErr w:type="spellEnd"/>
      <w:r w:rsidRPr="002A6B3E">
        <w:rPr>
          <w:rFonts w:ascii="Georgia" w:eastAsia="Times New Roman" w:hAnsi="Georgia" w:cs="Times New Roman"/>
          <w:color w:val="555555"/>
          <w:sz w:val="19"/>
          <w:szCs w:val="19"/>
        </w:rPr>
        <w:t> that has the value that </w:t>
      </w:r>
      <w:proofErr w:type="spellStart"/>
      <w:r w:rsidRPr="002A6B3E">
        <w:rPr>
          <w:rFonts w:ascii="Courier New" w:eastAsia="Times New Roman" w:hAnsi="Courier New" w:cs="Courier New"/>
          <w:color w:val="555555"/>
          <w:sz w:val="19"/>
        </w:rPr>
        <w:t>btnNum</w:t>
      </w:r>
      <w:r w:rsidRPr="002A6B3E">
        <w:rPr>
          <w:rFonts w:ascii="Georgia" w:eastAsia="Times New Roman" w:hAnsi="Georgia" w:cs="Times New Roman"/>
          <w:color w:val="555555"/>
          <w:sz w:val="19"/>
          <w:szCs w:val="19"/>
        </w:rPr>
        <w:t>had</w:t>
      </w:r>
      <w:proofErr w:type="spellEnd"/>
      <w:r w:rsidRPr="002A6B3E">
        <w:rPr>
          <w:rFonts w:ascii="Georgia" w:eastAsia="Times New Roman" w:hAnsi="Georgia" w:cs="Times New Roman"/>
          <w:color w:val="555555"/>
          <w:sz w:val="19"/>
          <w:szCs w:val="19"/>
        </w:rPr>
        <w:t> </w:t>
      </w:r>
      <w:r w:rsidRPr="002A6B3E">
        <w:rPr>
          <w:rFonts w:ascii="Georgia" w:eastAsia="Times New Roman" w:hAnsi="Georgia" w:cs="Times New Roman"/>
          <w:i/>
          <w:iCs/>
          <w:color w:val="555555"/>
          <w:sz w:val="19"/>
        </w:rPr>
        <w:t>at that moment</w:t>
      </w:r>
      <w:r w:rsidRPr="002A6B3E">
        <w:rPr>
          <w:rFonts w:ascii="Georgia" w:eastAsia="Times New Roman" w:hAnsi="Georgia" w:cs="Times New Roman"/>
          <w:color w:val="555555"/>
          <w:sz w:val="19"/>
          <w:szCs w:val="19"/>
        </w:rPr>
        <w:t> (0, 1, or 2).</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Our inner anonymous </w:t>
      </w:r>
      <w:r w:rsidRPr="002A6B3E">
        <w:rPr>
          <w:rFonts w:ascii="Georgia" w:eastAsia="Times New Roman" w:hAnsi="Georgia" w:cs="Times New Roman"/>
          <w:color w:val="555555"/>
          <w:sz w:val="19"/>
        </w:rPr>
        <w:t>method</w:t>
      </w:r>
      <w:r w:rsidRPr="002A6B3E">
        <w:rPr>
          <w:rFonts w:ascii="Georgia" w:eastAsia="Times New Roman" w:hAnsi="Georgia" w:cs="Times New Roman"/>
          <w:color w:val="555555"/>
          <w:sz w:val="19"/>
          <w:szCs w:val="19"/>
        </w:rPr>
        <w:t> is still a closure because it still reaches outside its scope, but now it closes over this </w:t>
      </w:r>
      <w:r w:rsidRPr="002A6B3E">
        <w:rPr>
          <w:rFonts w:ascii="Georgia" w:eastAsia="Times New Roman" w:hAnsi="Georgia" w:cs="Times New Roman"/>
          <w:i/>
          <w:iCs/>
          <w:color w:val="555555"/>
          <w:sz w:val="19"/>
        </w:rPr>
        <w:t>new</w:t>
      </w:r>
      <w:r w:rsidRPr="002A6B3E">
        <w:rPr>
          <w:rFonts w:ascii="Georgia" w:eastAsia="Times New Roman" w:hAnsi="Georgia" w:cs="Times New Roman"/>
          <w:color w:val="555555"/>
          <w:sz w:val="19"/>
          <w:szCs w:val="19"/>
        </w:rPr>
        <w:t> number called </w:t>
      </w:r>
      <w:proofErr w:type="spellStart"/>
      <w:r w:rsidRPr="002A6B3E">
        <w:rPr>
          <w:rFonts w:ascii="Courier New" w:eastAsia="Times New Roman" w:hAnsi="Courier New" w:cs="Courier New"/>
          <w:color w:val="555555"/>
          <w:sz w:val="19"/>
        </w:rPr>
        <w:t>frozenBtnNum</w:t>
      </w:r>
      <w:proofErr w:type="spellEnd"/>
      <w:r w:rsidRPr="002A6B3E">
        <w:rPr>
          <w:rFonts w:ascii="Georgia" w:eastAsia="Times New Roman" w:hAnsi="Georgia" w:cs="Times New Roman"/>
          <w:color w:val="555555"/>
          <w:sz w:val="19"/>
          <w:szCs w:val="19"/>
        </w:rPr>
        <w:t>, whose value will not change as we iterate through our for loop.</w:t>
      </w:r>
    </w:p>
    <w:p w:rsidR="002A6B3E" w:rsidRPr="002A6B3E" w:rsidRDefault="002A6B3E" w:rsidP="002A6B3E">
      <w:pPr>
        <w:shd w:val="clear" w:color="auto" w:fill="F7F7F7"/>
        <w:spacing w:before="250" w:after="125" w:line="240" w:lineRule="auto"/>
        <w:outlineLvl w:val="2"/>
        <w:rPr>
          <w:rFonts w:ascii="Helvetica" w:eastAsia="Times New Roman" w:hAnsi="Helvetica" w:cs="Times New Roman"/>
          <w:b/>
          <w:bCs/>
          <w:color w:val="555555"/>
          <w:spacing w:val="-13"/>
          <w:sz w:val="30"/>
          <w:szCs w:val="30"/>
        </w:rPr>
      </w:pPr>
      <w:r w:rsidRPr="002A6B3E">
        <w:rPr>
          <w:rFonts w:ascii="Helvetica" w:eastAsia="Times New Roman" w:hAnsi="Helvetica" w:cs="Times New Roman"/>
          <w:b/>
          <w:bCs/>
          <w:color w:val="555555"/>
          <w:spacing w:val="-13"/>
          <w:sz w:val="30"/>
          <w:szCs w:val="30"/>
        </w:rPr>
        <w:t>What We Learned</w:t>
      </w:r>
    </w:p>
    <w:p w:rsidR="002A6B3E" w:rsidRPr="002A6B3E" w:rsidRDefault="002A6B3E" w:rsidP="002A6B3E">
      <w:pPr>
        <w:shd w:val="clear" w:color="auto" w:fill="F7F7F7"/>
        <w:spacing w:after="125" w:line="326" w:lineRule="atLeast"/>
        <w:rPr>
          <w:rFonts w:ascii="Georgia" w:eastAsia="Times New Roman" w:hAnsi="Georgia" w:cs="Times New Roman"/>
          <w:color w:val="555555"/>
          <w:sz w:val="19"/>
          <w:szCs w:val="19"/>
        </w:rPr>
      </w:pPr>
      <w:r w:rsidRPr="002A6B3E">
        <w:rPr>
          <w:rFonts w:ascii="Georgia" w:eastAsia="Times New Roman" w:hAnsi="Georgia" w:cs="Times New Roman"/>
          <w:color w:val="555555"/>
          <w:sz w:val="19"/>
          <w:szCs w:val="19"/>
        </w:rPr>
        <w:t xml:space="preserve">Like several common </w:t>
      </w:r>
      <w:proofErr w:type="spellStart"/>
      <w:r w:rsidRPr="002A6B3E">
        <w:rPr>
          <w:rFonts w:ascii="Georgia" w:eastAsia="Times New Roman" w:hAnsi="Georgia" w:cs="Times New Roman"/>
          <w:color w:val="555555"/>
          <w:sz w:val="19"/>
          <w:szCs w:val="19"/>
        </w:rPr>
        <w:t>Javascript</w:t>
      </w:r>
      <w:proofErr w:type="spellEnd"/>
      <w:r w:rsidRPr="002A6B3E">
        <w:rPr>
          <w:rFonts w:ascii="Georgia" w:eastAsia="Times New Roman" w:hAnsi="Georgia" w:cs="Times New Roman"/>
          <w:color w:val="555555"/>
          <w:sz w:val="19"/>
          <w:szCs w:val="19"/>
        </w:rPr>
        <w:t xml:space="preserve"> interview questions, this question hinges on a solid understanding of closures and </w:t>
      </w:r>
      <w:r w:rsidRPr="002A6B3E">
        <w:rPr>
          <w:rFonts w:ascii="Georgia" w:eastAsia="Times New Roman" w:hAnsi="Georgia" w:cs="Times New Roman"/>
          <w:i/>
          <w:iCs/>
          <w:color w:val="555555"/>
          <w:sz w:val="19"/>
        </w:rPr>
        <w:t>pass by reference</w:t>
      </w:r>
      <w:r w:rsidRPr="002A6B3E">
        <w:rPr>
          <w:rFonts w:ascii="Georgia" w:eastAsia="Times New Roman" w:hAnsi="Georgia" w:cs="Times New Roman"/>
          <w:color w:val="555555"/>
          <w:sz w:val="19"/>
          <w:szCs w:val="19"/>
        </w:rPr>
        <w:t> </w:t>
      </w:r>
      <w:proofErr w:type="spellStart"/>
      <w:r w:rsidRPr="002A6B3E">
        <w:rPr>
          <w:rFonts w:ascii="Georgia" w:eastAsia="Times New Roman" w:hAnsi="Georgia" w:cs="Times New Roman"/>
          <w:color w:val="555555"/>
          <w:sz w:val="19"/>
          <w:szCs w:val="19"/>
        </w:rPr>
        <w:t>vs</w:t>
      </w:r>
      <w:proofErr w:type="spellEnd"/>
      <w:r w:rsidRPr="002A6B3E">
        <w:rPr>
          <w:rFonts w:ascii="Georgia" w:eastAsia="Times New Roman" w:hAnsi="Georgia" w:cs="Times New Roman"/>
          <w:color w:val="555555"/>
          <w:sz w:val="19"/>
          <w:szCs w:val="19"/>
        </w:rPr>
        <w:t> </w:t>
      </w:r>
      <w:r w:rsidRPr="002A6B3E">
        <w:rPr>
          <w:rFonts w:ascii="Georgia" w:eastAsia="Times New Roman" w:hAnsi="Georgia" w:cs="Times New Roman"/>
          <w:i/>
          <w:iCs/>
          <w:color w:val="555555"/>
          <w:sz w:val="19"/>
        </w:rPr>
        <w:t>pass by value</w:t>
      </w:r>
      <w:r w:rsidRPr="002A6B3E">
        <w:rPr>
          <w:rFonts w:ascii="Georgia" w:eastAsia="Times New Roman" w:hAnsi="Georgia" w:cs="Times New Roman"/>
          <w:color w:val="555555"/>
          <w:sz w:val="19"/>
          <w:szCs w:val="19"/>
        </w:rPr>
        <w:t>. If you're shaky on either of those, look back at the examples in the solution.</w:t>
      </w:r>
    </w:p>
    <w:p w:rsidR="002A6B3E" w:rsidRDefault="002A6B3E" w:rsidP="00A67E29">
      <w:pPr>
        <w:pStyle w:val="NormalWeb"/>
        <w:shd w:val="clear" w:color="auto" w:fill="FFFFFF"/>
        <w:textAlignment w:val="baseline"/>
        <w:rPr>
          <w:rFonts w:ascii="Arial" w:hAnsi="Arial" w:cs="Arial"/>
          <w:color w:val="454646"/>
          <w:sz w:val="18"/>
          <w:szCs w:val="18"/>
        </w:rPr>
      </w:pPr>
    </w:p>
    <w:p w:rsidR="00A67E29" w:rsidRDefault="00A67E29" w:rsidP="00A67E29">
      <w:pPr>
        <w:pStyle w:val="NormalWeb"/>
        <w:numPr>
          <w:ilvl w:val="0"/>
          <w:numId w:val="1"/>
        </w:numPr>
        <w:shd w:val="clear" w:color="auto" w:fill="FFFFFF"/>
        <w:textAlignment w:val="baseline"/>
        <w:rPr>
          <w:rFonts w:ascii="Arial" w:hAnsi="Arial" w:cs="Arial"/>
          <w:color w:val="454646"/>
          <w:sz w:val="18"/>
          <w:szCs w:val="18"/>
        </w:rPr>
      </w:pPr>
      <w:proofErr w:type="spellStart"/>
      <w:r>
        <w:rPr>
          <w:rFonts w:ascii="Arial" w:hAnsi="Arial" w:cs="Arial"/>
          <w:color w:val="454646"/>
          <w:sz w:val="18"/>
          <w:szCs w:val="18"/>
        </w:rPr>
        <w:t>Parallellism</w:t>
      </w:r>
      <w:proofErr w:type="spellEnd"/>
    </w:p>
    <w:p w:rsidR="00A67E29" w:rsidRDefault="00A67E29" w:rsidP="00A67E29">
      <w:pPr>
        <w:pStyle w:val="NormalWeb"/>
        <w:shd w:val="clear" w:color="auto" w:fill="FFFFFF"/>
        <w:ind w:left="720"/>
        <w:textAlignment w:val="baseline"/>
        <w:rPr>
          <w:rFonts w:ascii="Georgia" w:hAnsi="Georgia"/>
          <w:color w:val="555555"/>
          <w:sz w:val="19"/>
          <w:szCs w:val="19"/>
        </w:rPr>
      </w:pPr>
      <w:r>
        <w:t>Threads</w:t>
      </w:r>
      <w:r>
        <w:rPr>
          <w:rFonts w:ascii="Tahoma" w:hAnsi="Tahoma" w:cs="Tahoma"/>
        </w:rPr>
        <w:t> </w:t>
      </w:r>
      <w:r>
        <w:rPr>
          <w:rFonts w:ascii="Calibri" w:hAnsi="Calibri" w:cs="Calibri"/>
        </w:rPr>
        <w:t>and</w:t>
      </w:r>
      <w:r>
        <w:rPr>
          <w:rFonts w:ascii="Tahoma" w:hAnsi="Tahoma" w:cs="Tahoma"/>
        </w:rPr>
        <w:t> </w:t>
      </w:r>
      <w:r>
        <w:rPr>
          <w:rFonts w:ascii="Calibri" w:hAnsi="Calibri" w:cs="Calibri"/>
        </w:rPr>
        <w:t>processes:</w:t>
      </w:r>
      <w:r>
        <w:t xml:space="preserve"> </w:t>
      </w:r>
      <w:r w:rsidRPr="00A67E29">
        <w:rPr>
          <w:rFonts w:ascii="Georgia" w:hAnsi="Georgia"/>
          <w:color w:val="555555"/>
          <w:sz w:val="19"/>
          <w:szCs w:val="19"/>
        </w:rPr>
        <w:t>A computer will often appear to be doing many things simultaneously</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such as  checking for new e‐mail messages, saving a Word document, and loading a website.   Each program is a separate "process".  Each process has one or more "threads."  If a  process has several threads</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they appear to run simultaneously.  For example, an e‐ mail client may have one thread that checks for new e‐mail messages and one  thread for the GUI so that it can show a button being pressed.  In fact, only one  thread is being run at any given time.  The processor switches between threads so  quickly that they appear to be running simultaneously. Multiple threads in a single process have access to the same memory.  By contrast</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 xml:space="preserve"> multiple processes have separate regions of memory and can only communicate by  special mechanisms.  The processor loads and saves a separate set of registers for  each thread. Remember</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each process has one or more threads, and the processor switches  between threads.</w:t>
      </w:r>
    </w:p>
    <w:p w:rsidR="00A67E29" w:rsidRDefault="00A67E29" w:rsidP="00A67E29">
      <w:pPr>
        <w:pStyle w:val="NormalWeb"/>
        <w:shd w:val="clear" w:color="auto" w:fill="FFFFFF"/>
        <w:ind w:left="720"/>
        <w:textAlignment w:val="baseline"/>
        <w:rPr>
          <w:rFonts w:ascii="Georgia" w:hAnsi="Georgia"/>
          <w:color w:val="555555"/>
          <w:sz w:val="19"/>
          <w:szCs w:val="19"/>
        </w:rPr>
      </w:pPr>
      <w:proofErr w:type="spellStart"/>
      <w:r>
        <w:t>Mutexes</w:t>
      </w:r>
      <w:proofErr w:type="spellEnd"/>
      <w:r>
        <w:rPr>
          <w:rFonts w:ascii="Tahoma" w:hAnsi="Tahoma" w:cs="Tahoma"/>
        </w:rPr>
        <w:t> </w:t>
      </w:r>
      <w:r>
        <w:rPr>
          <w:rFonts w:ascii="Calibri" w:hAnsi="Calibri" w:cs="Calibri"/>
        </w:rPr>
        <w:t>and</w:t>
      </w:r>
      <w:r>
        <w:rPr>
          <w:rFonts w:ascii="Tahoma" w:hAnsi="Tahoma" w:cs="Tahoma"/>
        </w:rPr>
        <w:t> </w:t>
      </w:r>
      <w:r>
        <w:rPr>
          <w:rFonts w:ascii="Calibri" w:hAnsi="Calibri" w:cs="Calibri"/>
        </w:rPr>
        <w:t>semaphores:</w:t>
      </w:r>
      <w:r>
        <w:t xml:space="preserve"> </w:t>
      </w:r>
      <w:r w:rsidRPr="00A67E29">
        <w:rPr>
          <w:rFonts w:ascii="Georgia" w:hAnsi="Georgia"/>
          <w:color w:val="555555"/>
          <w:sz w:val="19"/>
          <w:szCs w:val="19"/>
        </w:rPr>
        <w:t>A mutex is like a lock.  Mutexes are used in parallel programming to ensure that only  one thread can access a shared resource at a time.  For example</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say one thread is  modifying an array.  When it has gotten halfway through the array, the processor  switches to another thread.  If we were not using mutexes, the thread might try to  modify the array as well, which is probably not what we want. To prevent this, we could use a mutex.  Conceptually, a mutex is an integer that  starts at 1.  Whenever a thread needs to alter the array, it "locks" the mutex.  This  causes the thread to wait until the number is positive and then decreases it by one.   When the thread is done modifying the array, it "unlocks" the mutex, causing the  number to increase by 1.  If we are sure to lock the mutex before modifying the  array and to unlock it when we are done, then we know that no two threads will  modify the array at the same time. Semaphores are more general than mutexes.  They differ only in that a semaphore's  integer may start at a number greater than 1.  The number at which a semaphore  starts is the number of threads that may access the resource at once.  Semaphores  support "wait" and "signal" operations, which are analogous to the "lock" and  "unlock" operations of </w:t>
      </w:r>
      <w:proofErr w:type="spellStart"/>
      <w:r w:rsidRPr="00A67E29">
        <w:rPr>
          <w:rFonts w:ascii="Georgia" w:hAnsi="Georgia"/>
          <w:color w:val="555555"/>
          <w:sz w:val="19"/>
          <w:szCs w:val="19"/>
        </w:rPr>
        <w:t>mutexes</w:t>
      </w:r>
      <w:proofErr w:type="spellEnd"/>
      <w:r w:rsidRPr="00A67E29">
        <w:rPr>
          <w:rFonts w:ascii="Georgia" w:hAnsi="Georgia"/>
          <w:color w:val="555555"/>
          <w:sz w:val="19"/>
          <w:szCs w:val="19"/>
        </w:rPr>
        <w:t>.</w:t>
      </w:r>
    </w:p>
    <w:p w:rsidR="00A67E29" w:rsidRDefault="00A67E29" w:rsidP="00A67E29">
      <w:pPr>
        <w:pStyle w:val="NormalWeb"/>
        <w:shd w:val="clear" w:color="auto" w:fill="FFFFFF"/>
        <w:ind w:left="720"/>
        <w:textAlignment w:val="baseline"/>
        <w:rPr>
          <w:rFonts w:ascii="Georgia" w:hAnsi="Georgia"/>
          <w:color w:val="555555"/>
          <w:sz w:val="19"/>
          <w:szCs w:val="19"/>
        </w:rPr>
      </w:pPr>
      <w:r>
        <w:t>Synchronized</w:t>
      </w:r>
      <w:r>
        <w:rPr>
          <w:rFonts w:ascii="Tahoma" w:hAnsi="Tahoma" w:cs="Tahoma"/>
        </w:rPr>
        <w:t> </w:t>
      </w:r>
      <w:r>
        <w:rPr>
          <w:rFonts w:ascii="Calibri" w:hAnsi="Calibri" w:cs="Calibri"/>
        </w:rPr>
        <w:t>methods</w:t>
      </w:r>
      <w:proofErr w:type="gramStart"/>
      <w:r>
        <w:rPr>
          <w:rFonts w:ascii="Tahoma" w:hAnsi="Tahoma" w:cs="Tahoma"/>
        </w:rPr>
        <w:t> </w:t>
      </w:r>
      <w:r>
        <w:rPr>
          <w:rFonts w:ascii="Calibri" w:hAnsi="Calibri" w:cs="Calibri"/>
        </w:rPr>
        <w:t>(</w:t>
      </w:r>
      <w:proofErr w:type="gramEnd"/>
      <w:r>
        <w:rPr>
          <w:rFonts w:ascii="Calibri" w:hAnsi="Calibri" w:cs="Calibri"/>
        </w:rPr>
        <w:t>in</w:t>
      </w:r>
      <w:r>
        <w:rPr>
          <w:rFonts w:ascii="Tahoma" w:hAnsi="Tahoma" w:cs="Tahoma"/>
        </w:rPr>
        <w:t> </w:t>
      </w:r>
      <w:r>
        <w:rPr>
          <w:rFonts w:ascii="Calibri" w:hAnsi="Calibri" w:cs="Calibri"/>
        </w:rPr>
        <w:t>Java):</w:t>
      </w:r>
      <w:r>
        <w:t xml:space="preserve"> </w:t>
      </w:r>
      <w:r w:rsidRPr="00A67E29">
        <w:rPr>
          <w:rFonts w:ascii="Georgia" w:hAnsi="Georgia"/>
          <w:color w:val="555555"/>
          <w:sz w:val="19"/>
          <w:szCs w:val="19"/>
        </w:rPr>
        <w:t>Another favorite question of interviewers is, "What is a synchronized method in  Java?"  Each object in Java has its own mutex.  Whenever a synchronized method is  called</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the mutex is locked.  When the method is finished, the mutex is unlocked.   This ensures that only one synchronized method is called at a time on a given object.</w:t>
      </w:r>
    </w:p>
    <w:p w:rsidR="00A67E29" w:rsidRDefault="00A67E29" w:rsidP="00A67E29">
      <w:pPr>
        <w:pStyle w:val="NormalWeb"/>
        <w:shd w:val="clear" w:color="auto" w:fill="FFFFFF"/>
        <w:ind w:left="720"/>
        <w:textAlignment w:val="baseline"/>
        <w:rPr>
          <w:rFonts w:ascii="Georgia" w:hAnsi="Georgia"/>
          <w:color w:val="555555"/>
          <w:sz w:val="19"/>
          <w:szCs w:val="19"/>
        </w:rPr>
      </w:pPr>
      <w:r>
        <w:t xml:space="preserve">Deadlock: </w:t>
      </w:r>
      <w:r w:rsidRPr="00A67E29">
        <w:rPr>
          <w:rFonts w:ascii="Georgia" w:hAnsi="Georgia"/>
          <w:color w:val="555555"/>
          <w:sz w:val="19"/>
          <w:szCs w:val="19"/>
        </w:rPr>
        <w:t>Deadlock is a problem that sometimes arises in parallel programming.  It is typified  by the following</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 xml:space="preserve">which is supposedly a law that came before the Kansas legislature: "When two trains approach each other at a crossing, both shall come to a full stop  </w:t>
      </w:r>
      <w:r w:rsidRPr="00A67E29">
        <w:rPr>
          <w:rFonts w:ascii="Georgia" w:hAnsi="Georgia"/>
          <w:color w:val="555555"/>
          <w:sz w:val="19"/>
          <w:szCs w:val="19"/>
        </w:rPr>
        <w:lastRenderedPageBreak/>
        <w:t>and neither shall start up again until the other has gone." Strange as this sounds</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 xml:space="preserve">a similar situation can occur when using mutexes.  Say we  have two threads running the following code: </w:t>
      </w:r>
    </w:p>
    <w:p w:rsidR="00A67E29" w:rsidRDefault="00A67E29" w:rsidP="00A67E29">
      <w:pPr>
        <w:pStyle w:val="NormalWeb"/>
        <w:shd w:val="clear" w:color="auto" w:fill="FFFFFF"/>
        <w:ind w:left="720"/>
        <w:textAlignment w:val="baseline"/>
        <w:rPr>
          <w:rFonts w:ascii="Georgia" w:hAnsi="Georgia"/>
          <w:color w:val="555555"/>
          <w:sz w:val="19"/>
          <w:szCs w:val="19"/>
        </w:rPr>
      </w:pPr>
      <w:r w:rsidRPr="00A67E29">
        <w:rPr>
          <w:rFonts w:ascii="Georgia" w:hAnsi="Georgia"/>
          <w:color w:val="555555"/>
          <w:sz w:val="19"/>
          <w:szCs w:val="19"/>
        </w:rPr>
        <w:t xml:space="preserve">Thread 1: </w:t>
      </w:r>
      <w:proofErr w:type="gramStart"/>
      <w:r w:rsidRPr="00A67E29">
        <w:rPr>
          <w:rFonts w:ascii="Georgia" w:hAnsi="Georgia"/>
          <w:color w:val="555555"/>
          <w:sz w:val="19"/>
          <w:szCs w:val="19"/>
        </w:rPr>
        <w:t>acquire(</w:t>
      </w:r>
      <w:proofErr w:type="gramEnd"/>
      <w:r w:rsidRPr="00A67E29">
        <w:rPr>
          <w:rFonts w:ascii="Georgia" w:hAnsi="Georgia"/>
          <w:color w:val="555555"/>
          <w:sz w:val="19"/>
          <w:szCs w:val="19"/>
        </w:rPr>
        <w:t xml:space="preserve">lock1); acquire(lock2); [do stuff] release(lock1); release(lock2); </w:t>
      </w:r>
    </w:p>
    <w:p w:rsidR="00A67E29" w:rsidRDefault="00A67E29" w:rsidP="00A67E29">
      <w:pPr>
        <w:pStyle w:val="NormalWeb"/>
        <w:shd w:val="clear" w:color="auto" w:fill="FFFFFF"/>
        <w:ind w:left="720"/>
        <w:textAlignment w:val="baseline"/>
        <w:rPr>
          <w:rFonts w:ascii="Georgia" w:hAnsi="Georgia"/>
          <w:color w:val="555555"/>
          <w:sz w:val="19"/>
          <w:szCs w:val="19"/>
        </w:rPr>
      </w:pPr>
      <w:r w:rsidRPr="00A67E29">
        <w:rPr>
          <w:rFonts w:ascii="Georgia" w:hAnsi="Georgia"/>
          <w:color w:val="555555"/>
          <w:sz w:val="19"/>
          <w:szCs w:val="19"/>
        </w:rPr>
        <w:t xml:space="preserve">Thread 2: </w:t>
      </w:r>
      <w:proofErr w:type="gramStart"/>
      <w:r w:rsidRPr="00A67E29">
        <w:rPr>
          <w:rFonts w:ascii="Georgia" w:hAnsi="Georgia"/>
          <w:color w:val="555555"/>
          <w:sz w:val="19"/>
          <w:szCs w:val="19"/>
        </w:rPr>
        <w:t>acquire(</w:t>
      </w:r>
      <w:proofErr w:type="gramEnd"/>
      <w:r w:rsidRPr="00A67E29">
        <w:rPr>
          <w:rFonts w:ascii="Georgia" w:hAnsi="Georgia"/>
          <w:color w:val="555555"/>
          <w:sz w:val="19"/>
          <w:szCs w:val="19"/>
        </w:rPr>
        <w:t xml:space="preserve">lock2); acquire(lock1); [do stuff] release(lock2); release(lock1); </w:t>
      </w:r>
    </w:p>
    <w:p w:rsidR="00A67E29" w:rsidRDefault="00A67E29" w:rsidP="00A67E29">
      <w:pPr>
        <w:pStyle w:val="NormalWeb"/>
        <w:shd w:val="clear" w:color="auto" w:fill="FFFFFF"/>
        <w:ind w:left="720"/>
        <w:textAlignment w:val="baseline"/>
        <w:rPr>
          <w:rFonts w:ascii="Georgia" w:hAnsi="Georgia"/>
          <w:color w:val="555555"/>
          <w:sz w:val="19"/>
          <w:szCs w:val="19"/>
        </w:rPr>
      </w:pPr>
      <w:r w:rsidRPr="00A67E29">
        <w:rPr>
          <w:rFonts w:ascii="Georgia" w:hAnsi="Georgia"/>
          <w:color w:val="555555"/>
          <w:sz w:val="19"/>
          <w:szCs w:val="19"/>
        </w:rPr>
        <w:t>Suppose that thread 1 is executed to just after the first statement.  Then</w:t>
      </w:r>
      <w:proofErr w:type="gramStart"/>
      <w:r w:rsidRPr="00A67E29">
        <w:rPr>
          <w:rFonts w:ascii="Georgia" w:hAnsi="Georgia"/>
          <w:color w:val="555555"/>
          <w:sz w:val="19"/>
          <w:szCs w:val="19"/>
        </w:rPr>
        <w:t>, </w:t>
      </w:r>
      <w:proofErr w:type="gramEnd"/>
      <w:r w:rsidRPr="00A67E29">
        <w:rPr>
          <w:rFonts w:ascii="Georgia" w:hAnsi="Georgia"/>
          <w:color w:val="555555"/>
          <w:sz w:val="19"/>
          <w:szCs w:val="19"/>
        </w:rPr>
        <w:t>the  processor switches to thread 2 and executes both statements.  Then, the processor  switches back to thread 1 and executes the second statement.  In this situation,  thread 1 will be waiting for thread 2 to release lock1, and thread 2 will be waiting  for thread 1 to release lock2.  Both threads will be stuck indefinitely.  This is called  deadlock.</w:t>
      </w:r>
    </w:p>
    <w:p w:rsidR="00C74252" w:rsidRDefault="00C74252" w:rsidP="00A67E29">
      <w:pPr>
        <w:pStyle w:val="NormalWeb"/>
        <w:shd w:val="clear" w:color="auto" w:fill="FFFFFF"/>
        <w:ind w:left="720"/>
        <w:textAlignment w:val="baseline"/>
        <w:rPr>
          <w:rFonts w:ascii="Georgia" w:hAnsi="Georgia"/>
          <w:color w:val="555555"/>
          <w:sz w:val="19"/>
          <w:szCs w:val="19"/>
        </w:rPr>
      </w:pPr>
      <w:proofErr w:type="gramStart"/>
      <w:r>
        <w:t>How</w:t>
      </w:r>
      <w:r>
        <w:rPr>
          <w:rFonts w:ascii="Tahoma" w:hAnsi="Tahoma" w:cs="Tahoma"/>
        </w:rPr>
        <w:t> </w:t>
      </w:r>
      <w:r>
        <w:rPr>
          <w:rFonts w:ascii="Calibri" w:hAnsi="Calibri" w:cs="Calibri"/>
        </w:rPr>
        <w:t>can</w:t>
      </w:r>
      <w:r>
        <w:rPr>
          <w:rFonts w:ascii="Tahoma" w:hAnsi="Tahoma" w:cs="Tahoma"/>
        </w:rPr>
        <w:t> </w:t>
      </w:r>
      <w:r>
        <w:rPr>
          <w:rFonts w:ascii="Calibri" w:hAnsi="Calibri" w:cs="Calibri"/>
        </w:rPr>
        <w:t>we</w:t>
      </w:r>
      <w:r>
        <w:rPr>
          <w:rFonts w:ascii="Tahoma" w:hAnsi="Tahoma" w:cs="Tahoma"/>
        </w:rPr>
        <w:t> </w:t>
      </w:r>
      <w:r>
        <w:rPr>
          <w:rFonts w:ascii="Calibri" w:hAnsi="Calibri" w:cs="Calibri"/>
        </w:rPr>
        <w:t>ensure</w:t>
      </w:r>
      <w:r>
        <w:rPr>
          <w:rFonts w:ascii="Tahoma" w:hAnsi="Tahoma" w:cs="Tahoma"/>
        </w:rPr>
        <w:t> </w:t>
      </w:r>
      <w:r>
        <w:rPr>
          <w:rFonts w:ascii="Calibri" w:hAnsi="Calibri" w:cs="Calibri"/>
        </w:rPr>
        <w:t>that</w:t>
      </w:r>
      <w:r>
        <w:rPr>
          <w:rFonts w:ascii="Tahoma" w:hAnsi="Tahoma" w:cs="Tahoma"/>
        </w:rPr>
        <w:t> </w:t>
      </w:r>
      <w:r>
        <w:rPr>
          <w:rFonts w:ascii="Calibri" w:hAnsi="Calibri" w:cs="Calibri"/>
        </w:rPr>
        <w:t>deadlock</w:t>
      </w:r>
      <w:r>
        <w:rPr>
          <w:rFonts w:ascii="Tahoma" w:hAnsi="Tahoma" w:cs="Tahoma"/>
        </w:rPr>
        <w:t> </w:t>
      </w:r>
      <w:r>
        <w:rPr>
          <w:rFonts w:ascii="Calibri" w:hAnsi="Calibri" w:cs="Calibri"/>
        </w:rPr>
        <w:t>does</w:t>
      </w:r>
      <w:r>
        <w:rPr>
          <w:rFonts w:ascii="Tahoma" w:hAnsi="Tahoma" w:cs="Tahoma"/>
        </w:rPr>
        <w:t> </w:t>
      </w:r>
      <w:r>
        <w:rPr>
          <w:rFonts w:ascii="Calibri" w:hAnsi="Calibri" w:cs="Calibri"/>
        </w:rPr>
        <w:t>not</w:t>
      </w:r>
      <w:r>
        <w:rPr>
          <w:rFonts w:ascii="Tahoma" w:hAnsi="Tahoma" w:cs="Tahoma"/>
        </w:rPr>
        <w:t> </w:t>
      </w:r>
      <w:r>
        <w:rPr>
          <w:rFonts w:ascii="Calibri" w:hAnsi="Calibri" w:cs="Calibri"/>
        </w:rPr>
        <w:t>occur?</w:t>
      </w:r>
      <w:proofErr w:type="gramEnd"/>
      <w:r>
        <w:t xml:space="preserve"> </w:t>
      </w:r>
      <w:r w:rsidRPr="00C74252">
        <w:rPr>
          <w:rFonts w:ascii="Georgia" w:hAnsi="Georgia"/>
          <w:color w:val="555555"/>
          <w:sz w:val="19"/>
          <w:szCs w:val="19"/>
        </w:rPr>
        <w:t>Answer: There are many possible answers to this problem, but the answer the  interviewer will be looking for is this: we can prevent deadlock if we assign an order  to our locks and require that locks always be acquired in order.  For example, if a  thread needs to acquire locks 1, 5, and 2, it must acquire lock 1, followed by lock 2,  followed by lock 5.  That way we prevent one thread trying to acquire lock 1 then  lock 2, and another thread trying to acquire lock 2 then lock 1, which could cause  deadlock.  (Note that this approach is not used very often in practice.)</w:t>
      </w:r>
    </w:p>
    <w:p w:rsidR="005C7FD1" w:rsidRDefault="005C7FD1" w:rsidP="00A67E29">
      <w:pPr>
        <w:pStyle w:val="NormalWeb"/>
        <w:shd w:val="clear" w:color="auto" w:fill="FFFFFF"/>
        <w:ind w:left="720"/>
        <w:textAlignment w:val="baseline"/>
        <w:rPr>
          <w:rFonts w:ascii="Georgia" w:hAnsi="Georgia"/>
          <w:sz w:val="19"/>
          <w:szCs w:val="19"/>
        </w:rPr>
      </w:pPr>
    </w:p>
    <w:p w:rsidR="005C7FD1" w:rsidRPr="005C7FD1" w:rsidRDefault="005C7FD1" w:rsidP="005C7FD1">
      <w:pPr>
        <w:pStyle w:val="NormalWeb"/>
        <w:numPr>
          <w:ilvl w:val="0"/>
          <w:numId w:val="1"/>
        </w:numPr>
        <w:shd w:val="clear" w:color="auto" w:fill="FFFFFF"/>
        <w:textAlignment w:val="baseline"/>
        <w:rPr>
          <w:rFonts w:ascii="Georgia" w:hAnsi="Georgia"/>
          <w:color w:val="555555"/>
          <w:sz w:val="19"/>
          <w:szCs w:val="19"/>
        </w:rPr>
      </w:pPr>
      <w:r>
        <w:rPr>
          <w:rFonts w:ascii="Georgia" w:hAnsi="Georgia"/>
          <w:sz w:val="19"/>
          <w:szCs w:val="19"/>
        </w:rPr>
        <w:t xml:space="preserve">REST: </w:t>
      </w:r>
      <w:proofErr w:type="spellStart"/>
      <w:r>
        <w:rPr>
          <w:rFonts w:ascii="Georgia" w:hAnsi="Georgia"/>
          <w:sz w:val="19"/>
          <w:szCs w:val="19"/>
        </w:rPr>
        <w:t>REpresentational</w:t>
      </w:r>
      <w:proofErr w:type="spellEnd"/>
      <w:r>
        <w:rPr>
          <w:rFonts w:ascii="Georgia" w:hAnsi="Georgia"/>
          <w:sz w:val="19"/>
          <w:szCs w:val="19"/>
        </w:rPr>
        <w:t xml:space="preserve"> State Transfer</w:t>
      </w:r>
    </w:p>
    <w:p w:rsidR="005C7FD1" w:rsidRDefault="005C7FD1" w:rsidP="005C7FD1">
      <w:pPr>
        <w:pStyle w:val="NormalWeb"/>
        <w:shd w:val="clear" w:color="auto" w:fill="FFFFFF"/>
        <w:ind w:left="720"/>
        <w:textAlignment w:val="baseline"/>
        <w:rPr>
          <w:rFonts w:ascii="Georgia" w:hAnsi="Georgia"/>
          <w:sz w:val="19"/>
          <w:szCs w:val="19"/>
        </w:rPr>
      </w:pPr>
      <w:r>
        <w:rPr>
          <w:rFonts w:ascii="Georgia" w:hAnsi="Georgia"/>
          <w:sz w:val="19"/>
          <w:szCs w:val="19"/>
        </w:rPr>
        <w:t>This is an architectural style. The web services that use this architecture are called Restful web services. This architectural style has 6 constraints to follow. They are:</w:t>
      </w:r>
    </w:p>
    <w:p w:rsidR="005C7FD1" w:rsidRPr="005C7FD1" w:rsidRDefault="005C7FD1" w:rsidP="005C7FD1">
      <w:pPr>
        <w:pStyle w:val="NormalWeb"/>
        <w:numPr>
          <w:ilvl w:val="0"/>
          <w:numId w:val="2"/>
        </w:numPr>
        <w:shd w:val="clear" w:color="auto" w:fill="FFFFFF"/>
        <w:textAlignment w:val="baseline"/>
        <w:rPr>
          <w:rFonts w:ascii="Georgia" w:hAnsi="Georgia"/>
          <w:color w:val="555555"/>
          <w:sz w:val="19"/>
          <w:szCs w:val="19"/>
        </w:rPr>
      </w:pPr>
      <w:r>
        <w:rPr>
          <w:rFonts w:ascii="Georgia" w:hAnsi="Georgia"/>
          <w:sz w:val="19"/>
          <w:szCs w:val="19"/>
        </w:rPr>
        <w:t>Statelessness</w:t>
      </w:r>
    </w:p>
    <w:p w:rsidR="005C7FD1" w:rsidRPr="005C7FD1" w:rsidRDefault="005C7FD1" w:rsidP="005C7FD1">
      <w:pPr>
        <w:pStyle w:val="NormalWeb"/>
        <w:numPr>
          <w:ilvl w:val="0"/>
          <w:numId w:val="2"/>
        </w:numPr>
        <w:shd w:val="clear" w:color="auto" w:fill="FFFFFF"/>
        <w:textAlignment w:val="baseline"/>
        <w:rPr>
          <w:rFonts w:ascii="Georgia" w:hAnsi="Georgia"/>
          <w:color w:val="555555"/>
          <w:sz w:val="19"/>
          <w:szCs w:val="19"/>
        </w:rPr>
      </w:pPr>
      <w:r>
        <w:rPr>
          <w:rFonts w:ascii="Georgia" w:hAnsi="Georgia"/>
          <w:sz w:val="19"/>
          <w:szCs w:val="19"/>
        </w:rPr>
        <w:t>Client-Server separation</w:t>
      </w:r>
    </w:p>
    <w:p w:rsidR="005C7FD1" w:rsidRPr="005C7FD1" w:rsidRDefault="005C7FD1" w:rsidP="005C7FD1">
      <w:pPr>
        <w:pStyle w:val="NormalWeb"/>
        <w:numPr>
          <w:ilvl w:val="0"/>
          <w:numId w:val="2"/>
        </w:numPr>
        <w:shd w:val="clear" w:color="auto" w:fill="FFFFFF"/>
        <w:textAlignment w:val="baseline"/>
        <w:rPr>
          <w:rFonts w:ascii="Georgia" w:hAnsi="Georgia"/>
          <w:color w:val="555555"/>
          <w:sz w:val="19"/>
          <w:szCs w:val="19"/>
        </w:rPr>
      </w:pPr>
      <w:proofErr w:type="spellStart"/>
      <w:r>
        <w:rPr>
          <w:rFonts w:ascii="Georgia" w:hAnsi="Georgia"/>
          <w:sz w:val="19"/>
          <w:szCs w:val="19"/>
        </w:rPr>
        <w:t>Cacheability</w:t>
      </w:r>
      <w:proofErr w:type="spellEnd"/>
    </w:p>
    <w:p w:rsidR="005C7FD1" w:rsidRPr="005C7FD1" w:rsidRDefault="005C7FD1" w:rsidP="005C7FD1">
      <w:pPr>
        <w:pStyle w:val="NormalWeb"/>
        <w:numPr>
          <w:ilvl w:val="0"/>
          <w:numId w:val="2"/>
        </w:numPr>
        <w:shd w:val="clear" w:color="auto" w:fill="FFFFFF"/>
        <w:textAlignment w:val="baseline"/>
        <w:rPr>
          <w:rFonts w:ascii="Georgia" w:hAnsi="Georgia"/>
          <w:color w:val="555555"/>
          <w:sz w:val="19"/>
          <w:szCs w:val="19"/>
        </w:rPr>
      </w:pPr>
      <w:r>
        <w:rPr>
          <w:rFonts w:ascii="Georgia" w:hAnsi="Georgia"/>
          <w:sz w:val="19"/>
          <w:szCs w:val="19"/>
        </w:rPr>
        <w:t>Layered system</w:t>
      </w:r>
    </w:p>
    <w:p w:rsidR="005C7FD1" w:rsidRPr="005C7FD1" w:rsidRDefault="005C7FD1" w:rsidP="005C7FD1">
      <w:pPr>
        <w:pStyle w:val="NormalWeb"/>
        <w:numPr>
          <w:ilvl w:val="0"/>
          <w:numId w:val="2"/>
        </w:numPr>
        <w:shd w:val="clear" w:color="auto" w:fill="FFFFFF"/>
        <w:textAlignment w:val="baseline"/>
        <w:rPr>
          <w:rFonts w:ascii="Georgia" w:hAnsi="Georgia"/>
          <w:color w:val="555555"/>
          <w:sz w:val="19"/>
          <w:szCs w:val="19"/>
        </w:rPr>
      </w:pPr>
      <w:r>
        <w:rPr>
          <w:rFonts w:ascii="Georgia" w:hAnsi="Georgia"/>
          <w:sz w:val="19"/>
          <w:szCs w:val="19"/>
        </w:rPr>
        <w:t>Uniform interface</w:t>
      </w:r>
    </w:p>
    <w:p w:rsidR="005C7FD1" w:rsidRPr="00194D5F" w:rsidRDefault="005C7FD1" w:rsidP="005C7FD1">
      <w:pPr>
        <w:pStyle w:val="NormalWeb"/>
        <w:numPr>
          <w:ilvl w:val="0"/>
          <w:numId w:val="2"/>
        </w:numPr>
        <w:shd w:val="clear" w:color="auto" w:fill="FFFFFF"/>
        <w:textAlignment w:val="baseline"/>
        <w:rPr>
          <w:rFonts w:ascii="Georgia" w:hAnsi="Georgia"/>
          <w:color w:val="555555"/>
          <w:sz w:val="19"/>
          <w:szCs w:val="19"/>
        </w:rPr>
      </w:pPr>
      <w:r>
        <w:rPr>
          <w:rFonts w:ascii="Georgia" w:hAnsi="Georgia"/>
          <w:sz w:val="19"/>
          <w:szCs w:val="19"/>
        </w:rPr>
        <w:t>Code on demand(optional)</w:t>
      </w:r>
    </w:p>
    <w:p w:rsidR="00194D5F" w:rsidRPr="00194D5F" w:rsidRDefault="00194D5F" w:rsidP="00194D5F">
      <w:pPr>
        <w:pStyle w:val="NormalWeb"/>
        <w:numPr>
          <w:ilvl w:val="0"/>
          <w:numId w:val="1"/>
        </w:numPr>
        <w:shd w:val="clear" w:color="auto" w:fill="FFFFFF"/>
        <w:textAlignment w:val="baseline"/>
        <w:rPr>
          <w:rFonts w:ascii="Georgia" w:hAnsi="Georgia"/>
          <w:color w:val="555555"/>
          <w:sz w:val="19"/>
          <w:szCs w:val="19"/>
        </w:rPr>
      </w:pPr>
      <w:r>
        <w:rPr>
          <w:rFonts w:ascii="Georgia" w:hAnsi="Georgia"/>
          <w:sz w:val="19"/>
          <w:szCs w:val="19"/>
        </w:rPr>
        <w:t xml:space="preserve">SOAP: Simple Object Access Protocol. </w:t>
      </w:r>
    </w:p>
    <w:p w:rsidR="00194D5F" w:rsidRDefault="00194D5F" w:rsidP="00194D5F">
      <w:pPr>
        <w:pStyle w:val="NormalWeb"/>
        <w:shd w:val="clear" w:color="auto" w:fill="FFFFFF"/>
        <w:ind w:left="720"/>
        <w:textAlignment w:val="baseline"/>
        <w:rPr>
          <w:rFonts w:ascii="Georgia" w:hAnsi="Georgia"/>
          <w:sz w:val="19"/>
          <w:szCs w:val="19"/>
        </w:rPr>
      </w:pPr>
      <w:r>
        <w:rPr>
          <w:rFonts w:ascii="Georgia" w:hAnsi="Georgia"/>
          <w:sz w:val="19"/>
          <w:szCs w:val="19"/>
        </w:rPr>
        <w:t>This is a messaging protocol for exchanging structured information in computer networks. It uses XML for messaging format.</w:t>
      </w:r>
      <w:r w:rsidR="00654DE6">
        <w:rPr>
          <w:rFonts w:ascii="Georgia" w:hAnsi="Georgia"/>
          <w:sz w:val="19"/>
          <w:szCs w:val="19"/>
        </w:rPr>
        <w:t xml:space="preserve"> </w:t>
      </w:r>
      <w:proofErr w:type="gramStart"/>
      <w:r w:rsidR="00654DE6">
        <w:rPr>
          <w:rFonts w:ascii="Georgia" w:hAnsi="Georgia"/>
          <w:sz w:val="19"/>
          <w:szCs w:val="19"/>
        </w:rPr>
        <w:t>WSDL(</w:t>
      </w:r>
      <w:proofErr w:type="gramEnd"/>
      <w:r w:rsidR="00654DE6">
        <w:rPr>
          <w:rFonts w:ascii="Georgia" w:hAnsi="Georgia"/>
          <w:sz w:val="19"/>
          <w:szCs w:val="19"/>
        </w:rPr>
        <w:t>Web Service Definition Language) defines SOAP. WSDL is not a must have for SOAP but it is hard to use web service without WSDL support.</w:t>
      </w:r>
    </w:p>
    <w:p w:rsidR="00EB1531" w:rsidRPr="00650E10" w:rsidRDefault="00EB1531" w:rsidP="00EB1531">
      <w:pPr>
        <w:pStyle w:val="NormalWeb"/>
        <w:numPr>
          <w:ilvl w:val="0"/>
          <w:numId w:val="1"/>
        </w:numPr>
        <w:shd w:val="clear" w:color="auto" w:fill="FFFFFF"/>
        <w:textAlignment w:val="baseline"/>
        <w:rPr>
          <w:rFonts w:ascii="Georgia" w:hAnsi="Georgia"/>
          <w:color w:val="555555"/>
          <w:sz w:val="19"/>
          <w:szCs w:val="19"/>
        </w:rPr>
      </w:pPr>
      <w:r>
        <w:rPr>
          <w:rFonts w:ascii="Georgia" w:hAnsi="Georgia"/>
          <w:sz w:val="19"/>
          <w:szCs w:val="19"/>
        </w:rPr>
        <w:t xml:space="preserve">Observer pattern </w:t>
      </w:r>
      <w:proofErr w:type="spellStart"/>
      <w:r>
        <w:rPr>
          <w:rFonts w:ascii="Georgia" w:hAnsi="Georgia"/>
          <w:sz w:val="19"/>
          <w:szCs w:val="19"/>
        </w:rPr>
        <w:t>vs</w:t>
      </w:r>
      <w:proofErr w:type="spellEnd"/>
      <w:r>
        <w:rPr>
          <w:rFonts w:ascii="Georgia" w:hAnsi="Georgia"/>
          <w:sz w:val="19"/>
          <w:szCs w:val="19"/>
        </w:rPr>
        <w:t xml:space="preserve"> Pub-Sub Pattern</w:t>
      </w:r>
    </w:p>
    <w:p w:rsidR="00650E10" w:rsidRPr="00EB1531" w:rsidRDefault="00650E10" w:rsidP="00650E10">
      <w:pPr>
        <w:pStyle w:val="NormalWeb"/>
        <w:shd w:val="clear" w:color="auto" w:fill="FFFFFF"/>
        <w:ind w:left="720"/>
        <w:textAlignment w:val="baseline"/>
        <w:rPr>
          <w:rFonts w:ascii="Georgia" w:hAnsi="Georgia"/>
          <w:color w:val="555555"/>
          <w:sz w:val="19"/>
          <w:szCs w:val="19"/>
        </w:rPr>
      </w:pPr>
      <w:r w:rsidRPr="00650E10">
        <w:rPr>
          <w:rFonts w:ascii="Georgia" w:hAnsi="Georgia"/>
          <w:color w:val="555555"/>
          <w:sz w:val="19"/>
          <w:szCs w:val="19"/>
        </w:rPr>
        <w:t>https://hackernoon.com/observer-vs-pub-sub-pattern-50d3b27f838c</w:t>
      </w:r>
    </w:p>
    <w:p w:rsidR="00EB1531" w:rsidRPr="00EB1531" w:rsidRDefault="00EB1531" w:rsidP="00EB1531">
      <w:pPr>
        <w:pStyle w:val="ListParagraph"/>
        <w:shd w:val="clear" w:color="auto" w:fill="FFFFFF"/>
        <w:spacing w:before="701" w:after="0" w:line="240" w:lineRule="auto"/>
        <w:outlineLvl w:val="2"/>
        <w:rPr>
          <w:rFonts w:ascii="Lucida Sans Unicode" w:eastAsia="Times New Roman" w:hAnsi="Lucida Sans Unicode" w:cs="Lucida Sans Unicode"/>
          <w:b/>
          <w:bCs/>
          <w:spacing w:val="-4"/>
          <w:sz w:val="43"/>
          <w:szCs w:val="43"/>
        </w:rPr>
      </w:pPr>
      <w:r w:rsidRPr="00EB1531">
        <w:rPr>
          <w:rFonts w:ascii="Lucida Sans Unicode" w:eastAsia="Times New Roman" w:hAnsi="Lucida Sans Unicode" w:cs="Lucida Sans Unicode"/>
          <w:b/>
          <w:bCs/>
          <w:spacing w:val="-4"/>
          <w:sz w:val="43"/>
          <w:szCs w:val="43"/>
        </w:rPr>
        <w:t>Observer Design Pattern:</w:t>
      </w:r>
    </w:p>
    <w:p w:rsidR="00EB1531" w:rsidRDefault="00EB1531" w:rsidP="00EB1531">
      <w:pPr>
        <w:pStyle w:val="NormalWeb"/>
        <w:shd w:val="clear" w:color="auto" w:fill="FFFFFF"/>
        <w:ind w:left="720"/>
        <w:textAlignment w:val="baseline"/>
        <w:rPr>
          <w:rFonts w:ascii="Georgia" w:hAnsi="Georgia"/>
          <w:spacing w:val="-1"/>
          <w:sz w:val="26"/>
          <w:szCs w:val="26"/>
          <w:shd w:val="clear" w:color="auto" w:fill="FFFFFF"/>
        </w:rPr>
      </w:pPr>
      <w:r>
        <w:rPr>
          <w:rFonts w:ascii="Georgia" w:hAnsi="Georgia"/>
          <w:spacing w:val="-1"/>
          <w:sz w:val="26"/>
          <w:szCs w:val="26"/>
          <w:shd w:val="clear" w:color="auto" w:fill="FFFFFF"/>
        </w:rPr>
        <w:t xml:space="preserve">Let’s assume that you are searching for job as a software engineer and very interested in a company named ‘Banana Inc.’. So, you contacted with their Hiring Manager and gave him your contact number. He ensured you that if there is any vacancy they will let you know. And there </w:t>
      </w:r>
      <w:proofErr w:type="gramStart"/>
      <w:r>
        <w:rPr>
          <w:rFonts w:ascii="Georgia" w:hAnsi="Georgia"/>
          <w:spacing w:val="-1"/>
          <w:sz w:val="26"/>
          <w:szCs w:val="26"/>
          <w:shd w:val="clear" w:color="auto" w:fill="FFFFFF"/>
        </w:rPr>
        <w:t>are</w:t>
      </w:r>
      <w:proofErr w:type="gramEnd"/>
      <w:r>
        <w:rPr>
          <w:rFonts w:ascii="Georgia" w:hAnsi="Georgia"/>
          <w:spacing w:val="-1"/>
          <w:sz w:val="26"/>
          <w:szCs w:val="26"/>
          <w:shd w:val="clear" w:color="auto" w:fill="FFFFFF"/>
        </w:rPr>
        <w:t xml:space="preserve"> several other candidate interested too, like you. They will let all of the candidates know about the vacancy and maybe if you response then they will conduct interview. So, how is this scenario related to ‘Observer’ design pattern? Here, the company ‘Banana Inc.’ is the </w:t>
      </w:r>
      <w:r>
        <w:rPr>
          <w:rStyle w:val="Strong"/>
          <w:rFonts w:ascii="Georgia" w:hAnsi="Georgia"/>
          <w:spacing w:val="-1"/>
          <w:sz w:val="26"/>
          <w:szCs w:val="26"/>
          <w:shd w:val="clear" w:color="auto" w:fill="FFFFFF"/>
        </w:rPr>
        <w:t>Subject </w:t>
      </w:r>
      <w:r>
        <w:rPr>
          <w:rFonts w:ascii="Georgia" w:hAnsi="Georgia"/>
          <w:spacing w:val="-1"/>
          <w:sz w:val="26"/>
          <w:szCs w:val="26"/>
          <w:shd w:val="clear" w:color="auto" w:fill="FFFFFF"/>
        </w:rPr>
        <w:t xml:space="preserve">which is </w:t>
      </w:r>
      <w:r>
        <w:rPr>
          <w:rFonts w:ascii="Georgia" w:hAnsi="Georgia"/>
          <w:spacing w:val="-1"/>
          <w:sz w:val="26"/>
          <w:szCs w:val="26"/>
          <w:shd w:val="clear" w:color="auto" w:fill="FFFFFF"/>
        </w:rPr>
        <w:lastRenderedPageBreak/>
        <w:t>maintaining a list of all the </w:t>
      </w:r>
      <w:r>
        <w:rPr>
          <w:rStyle w:val="Strong"/>
          <w:rFonts w:ascii="Georgia" w:hAnsi="Georgia"/>
          <w:spacing w:val="-1"/>
          <w:sz w:val="26"/>
          <w:szCs w:val="26"/>
          <w:shd w:val="clear" w:color="auto" w:fill="FFFFFF"/>
        </w:rPr>
        <w:t>Observers </w:t>
      </w:r>
      <w:r>
        <w:rPr>
          <w:rFonts w:ascii="Georgia" w:hAnsi="Georgia"/>
          <w:spacing w:val="-1"/>
          <w:sz w:val="26"/>
          <w:szCs w:val="26"/>
          <w:shd w:val="clear" w:color="auto" w:fill="FFFFFF"/>
        </w:rPr>
        <w:t>(candidates like you) and will </w:t>
      </w:r>
      <w:r>
        <w:rPr>
          <w:rStyle w:val="Strong"/>
          <w:rFonts w:ascii="Georgia" w:hAnsi="Georgia"/>
          <w:spacing w:val="-1"/>
          <w:sz w:val="26"/>
          <w:szCs w:val="26"/>
          <w:shd w:val="clear" w:color="auto" w:fill="FFFFFF"/>
        </w:rPr>
        <w:t>notify </w:t>
      </w:r>
      <w:r>
        <w:rPr>
          <w:rFonts w:ascii="Georgia" w:hAnsi="Georgia"/>
          <w:spacing w:val="-1"/>
          <w:sz w:val="26"/>
          <w:szCs w:val="26"/>
          <w:shd w:val="clear" w:color="auto" w:fill="FFFFFF"/>
        </w:rPr>
        <w:t>the observers for a certain </w:t>
      </w:r>
      <w:r>
        <w:rPr>
          <w:rStyle w:val="Strong"/>
          <w:rFonts w:ascii="Georgia" w:hAnsi="Georgia"/>
          <w:spacing w:val="-1"/>
          <w:sz w:val="26"/>
          <w:szCs w:val="26"/>
          <w:shd w:val="clear" w:color="auto" w:fill="FFFFFF"/>
        </w:rPr>
        <w:t>event </w:t>
      </w:r>
      <w:r>
        <w:rPr>
          <w:rFonts w:ascii="Georgia" w:hAnsi="Georgia"/>
          <w:spacing w:val="-1"/>
          <w:sz w:val="26"/>
          <w:szCs w:val="26"/>
          <w:shd w:val="clear" w:color="auto" w:fill="FFFFFF"/>
        </w:rPr>
        <w:t xml:space="preserve">‘vacancy’. </w:t>
      </w:r>
      <w:proofErr w:type="spellStart"/>
      <w:r>
        <w:rPr>
          <w:rFonts w:ascii="Georgia" w:hAnsi="Georgia"/>
          <w:spacing w:val="-1"/>
          <w:sz w:val="26"/>
          <w:szCs w:val="26"/>
          <w:shd w:val="clear" w:color="auto" w:fill="FFFFFF"/>
        </w:rPr>
        <w:t>Ain’t</w:t>
      </w:r>
      <w:proofErr w:type="spellEnd"/>
      <w:r>
        <w:rPr>
          <w:rFonts w:ascii="Georgia" w:hAnsi="Georgia"/>
          <w:spacing w:val="-1"/>
          <w:sz w:val="26"/>
          <w:szCs w:val="26"/>
          <w:shd w:val="clear" w:color="auto" w:fill="FFFFFF"/>
        </w:rPr>
        <w:t xml:space="preserve"> it easy, </w:t>
      </w:r>
      <w:proofErr w:type="gramStart"/>
      <w:r>
        <w:rPr>
          <w:rFonts w:ascii="Georgia" w:hAnsi="Georgia"/>
          <w:spacing w:val="-1"/>
          <w:sz w:val="26"/>
          <w:szCs w:val="26"/>
          <w:shd w:val="clear" w:color="auto" w:fill="FFFFFF"/>
        </w:rPr>
        <w:t>mate</w:t>
      </w:r>
      <w:proofErr w:type="gramEnd"/>
      <w:r>
        <w:rPr>
          <w:rFonts w:ascii="Georgia" w:hAnsi="Georgia"/>
          <w:spacing w:val="-1"/>
          <w:sz w:val="26"/>
          <w:szCs w:val="26"/>
          <w:shd w:val="clear" w:color="auto" w:fill="FFFFFF"/>
        </w:rPr>
        <w:t>?</w:t>
      </w:r>
    </w:p>
    <w:p w:rsidR="00E2349C" w:rsidRDefault="00E2349C" w:rsidP="00EB1531">
      <w:pPr>
        <w:pStyle w:val="NormalWeb"/>
        <w:shd w:val="clear" w:color="auto" w:fill="FFFFFF"/>
        <w:ind w:left="720"/>
        <w:textAlignment w:val="baseline"/>
        <w:rPr>
          <w:rFonts w:ascii="Georgia" w:hAnsi="Georgia"/>
          <w:spacing w:val="-1"/>
          <w:sz w:val="26"/>
          <w:szCs w:val="26"/>
          <w:shd w:val="clear" w:color="auto" w:fill="FFFFFF"/>
        </w:rPr>
      </w:pPr>
      <w:r>
        <w:rPr>
          <w:noProof/>
        </w:rPr>
        <w:drawing>
          <wp:inline distT="0" distB="0" distL="0" distR="0">
            <wp:extent cx="3172603" cy="1176793"/>
            <wp:effectExtent l="19050" t="0" r="8747" b="0"/>
            <wp:docPr id="18" name="Picture 4" descr="https://cdn-images-1.medium.com/max/1600/1*s1kclXywIwae86iNa7cK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s1kclXywIwae86iNa7cKZQ.png"/>
                    <pic:cNvPicPr>
                      <a:picLocks noChangeAspect="1" noChangeArrowheads="1"/>
                    </pic:cNvPicPr>
                  </pic:nvPicPr>
                  <pic:blipFill>
                    <a:blip r:embed="rId41"/>
                    <a:srcRect/>
                    <a:stretch>
                      <a:fillRect/>
                    </a:stretch>
                  </pic:blipFill>
                  <pic:spPr bwMode="auto">
                    <a:xfrm>
                      <a:off x="0" y="0"/>
                      <a:ext cx="3171826" cy="1176505"/>
                    </a:xfrm>
                    <a:prstGeom prst="rect">
                      <a:avLst/>
                    </a:prstGeom>
                    <a:noFill/>
                    <a:ln w="9525">
                      <a:noFill/>
                      <a:miter lim="800000"/>
                      <a:headEnd/>
                      <a:tailEnd/>
                    </a:ln>
                  </pic:spPr>
                </pic:pic>
              </a:graphicData>
            </a:graphic>
          </wp:inline>
        </w:drawing>
      </w:r>
    </w:p>
    <w:p w:rsidR="00EB1531" w:rsidRPr="00EB1531" w:rsidRDefault="00EB1531" w:rsidP="00EB1531">
      <w:pPr>
        <w:shd w:val="clear" w:color="auto" w:fill="FFFFFF"/>
        <w:spacing w:before="701" w:after="0" w:line="240" w:lineRule="auto"/>
        <w:ind w:left="-27"/>
        <w:outlineLvl w:val="2"/>
        <w:rPr>
          <w:rFonts w:ascii="Lucida Sans Unicode" w:eastAsia="Times New Roman" w:hAnsi="Lucida Sans Unicode" w:cs="Lucida Sans Unicode"/>
          <w:b/>
          <w:bCs/>
          <w:spacing w:val="-4"/>
          <w:sz w:val="43"/>
          <w:szCs w:val="43"/>
        </w:rPr>
      </w:pPr>
      <w:r w:rsidRPr="00EB1531">
        <w:rPr>
          <w:rFonts w:ascii="Lucida Sans Unicode" w:eastAsia="Times New Roman" w:hAnsi="Lucida Sans Unicode" w:cs="Lucida Sans Unicode"/>
          <w:b/>
          <w:bCs/>
          <w:spacing w:val="-4"/>
          <w:sz w:val="43"/>
          <w:szCs w:val="43"/>
        </w:rPr>
        <w:t>Pub-</w:t>
      </w:r>
      <w:proofErr w:type="gramStart"/>
      <w:r w:rsidRPr="00EB1531">
        <w:rPr>
          <w:rFonts w:ascii="Lucida Sans Unicode" w:eastAsia="Times New Roman" w:hAnsi="Lucida Sans Unicode" w:cs="Lucida Sans Unicode"/>
          <w:b/>
          <w:bCs/>
          <w:spacing w:val="-4"/>
          <w:sz w:val="43"/>
          <w:szCs w:val="43"/>
        </w:rPr>
        <w:t>Sub(</w:t>
      </w:r>
      <w:proofErr w:type="gramEnd"/>
      <w:r w:rsidRPr="00EB1531">
        <w:rPr>
          <w:rFonts w:ascii="Lucida Sans Unicode" w:eastAsia="Times New Roman" w:hAnsi="Lucida Sans Unicode" w:cs="Lucida Sans Unicode"/>
          <w:b/>
          <w:bCs/>
          <w:spacing w:val="-4"/>
          <w:sz w:val="43"/>
          <w:szCs w:val="43"/>
        </w:rPr>
        <w:t>Publisher-Subscriber) Design Pattern:</w:t>
      </w:r>
    </w:p>
    <w:p w:rsidR="00EB1531" w:rsidRDefault="00EB1531" w:rsidP="00EB1531">
      <w:pPr>
        <w:shd w:val="clear" w:color="auto" w:fill="FFFFFF"/>
        <w:spacing w:before="100" w:after="0" w:line="240" w:lineRule="auto"/>
        <w:rPr>
          <w:rFonts w:ascii="Georgia" w:eastAsia="Times New Roman" w:hAnsi="Georgia" w:cs="Times New Roman"/>
          <w:spacing w:val="-1"/>
          <w:sz w:val="26"/>
          <w:szCs w:val="26"/>
        </w:rPr>
      </w:pPr>
      <w:r w:rsidRPr="00EB1531">
        <w:rPr>
          <w:rFonts w:ascii="Georgia" w:eastAsia="Times New Roman" w:hAnsi="Georgia" w:cs="Times New Roman"/>
          <w:spacing w:val="-1"/>
          <w:sz w:val="26"/>
          <w:szCs w:val="26"/>
        </w:rPr>
        <w:t>Yes, the </w:t>
      </w:r>
      <w:r w:rsidRPr="00EB1531">
        <w:rPr>
          <w:rFonts w:ascii="Georgia" w:eastAsia="Times New Roman" w:hAnsi="Georgia" w:cs="Times New Roman"/>
          <w:b/>
          <w:bCs/>
          <w:spacing w:val="-1"/>
          <w:sz w:val="26"/>
        </w:rPr>
        <w:t>Subject</w:t>
      </w:r>
      <w:r w:rsidRPr="00EB1531">
        <w:rPr>
          <w:rFonts w:ascii="Georgia" w:eastAsia="Times New Roman" w:hAnsi="Georgia" w:cs="Times New Roman"/>
          <w:spacing w:val="-1"/>
          <w:sz w:val="26"/>
          <w:szCs w:val="26"/>
        </w:rPr>
        <w:t> in the Observer Pattern is like a </w:t>
      </w:r>
      <w:r w:rsidRPr="00EB1531">
        <w:rPr>
          <w:rFonts w:ascii="Georgia" w:eastAsia="Times New Roman" w:hAnsi="Georgia" w:cs="Times New Roman"/>
          <w:b/>
          <w:bCs/>
          <w:spacing w:val="-1"/>
          <w:sz w:val="26"/>
        </w:rPr>
        <w:t>Publisher </w:t>
      </w:r>
      <w:r w:rsidRPr="00EB1531">
        <w:rPr>
          <w:rFonts w:ascii="Georgia" w:eastAsia="Times New Roman" w:hAnsi="Georgia" w:cs="Times New Roman"/>
          <w:spacing w:val="-1"/>
          <w:sz w:val="26"/>
          <w:szCs w:val="26"/>
        </w:rPr>
        <w:t>and the </w:t>
      </w:r>
      <w:proofErr w:type="spellStart"/>
      <w:r w:rsidRPr="00EB1531">
        <w:rPr>
          <w:rFonts w:ascii="Georgia" w:eastAsia="Times New Roman" w:hAnsi="Georgia" w:cs="Times New Roman"/>
          <w:b/>
          <w:bCs/>
          <w:spacing w:val="-1"/>
          <w:sz w:val="26"/>
        </w:rPr>
        <w:t>Observer</w:t>
      </w:r>
      <w:r w:rsidRPr="00EB1531">
        <w:rPr>
          <w:rFonts w:ascii="Georgia" w:eastAsia="Times New Roman" w:hAnsi="Georgia" w:cs="Times New Roman"/>
          <w:spacing w:val="-1"/>
          <w:sz w:val="26"/>
          <w:szCs w:val="26"/>
        </w:rPr>
        <w:t>can</w:t>
      </w:r>
      <w:proofErr w:type="spellEnd"/>
      <w:r w:rsidRPr="00EB1531">
        <w:rPr>
          <w:rFonts w:ascii="Georgia" w:eastAsia="Times New Roman" w:hAnsi="Georgia" w:cs="Times New Roman"/>
          <w:spacing w:val="-1"/>
          <w:sz w:val="26"/>
          <w:szCs w:val="26"/>
        </w:rPr>
        <w:t xml:space="preserve"> totally be related to a </w:t>
      </w:r>
      <w:r w:rsidRPr="00EB1531">
        <w:rPr>
          <w:rFonts w:ascii="Georgia" w:eastAsia="Times New Roman" w:hAnsi="Georgia" w:cs="Times New Roman"/>
          <w:b/>
          <w:bCs/>
          <w:spacing w:val="-1"/>
          <w:sz w:val="26"/>
        </w:rPr>
        <w:t>Subscriber </w:t>
      </w:r>
      <w:r w:rsidRPr="00EB1531">
        <w:rPr>
          <w:rFonts w:ascii="Georgia" w:eastAsia="Times New Roman" w:hAnsi="Georgia" w:cs="Times New Roman"/>
          <w:spacing w:val="-1"/>
          <w:sz w:val="26"/>
          <w:szCs w:val="26"/>
        </w:rPr>
        <w:t xml:space="preserve">and </w:t>
      </w:r>
      <w:proofErr w:type="gramStart"/>
      <w:r w:rsidRPr="00EB1531">
        <w:rPr>
          <w:rFonts w:ascii="Georgia" w:eastAsia="Times New Roman" w:hAnsi="Georgia" w:cs="Times New Roman"/>
          <w:spacing w:val="-1"/>
          <w:sz w:val="26"/>
          <w:szCs w:val="26"/>
        </w:rPr>
        <w:t>Yes</w:t>
      </w:r>
      <w:proofErr w:type="gramEnd"/>
      <w:r w:rsidRPr="00EB1531">
        <w:rPr>
          <w:rFonts w:ascii="Georgia" w:eastAsia="Times New Roman" w:hAnsi="Georgia" w:cs="Times New Roman"/>
          <w:spacing w:val="-1"/>
          <w:sz w:val="26"/>
          <w:szCs w:val="26"/>
        </w:rPr>
        <w:t>, the Subject notify the Observers like how a Publisher generally notify his subscribers. That’s why most of the Design Pattern books or articles use ‘Publisher-Subscriber’ notion to explain Observer Design Pattern. But there is another popular Pattern called </w:t>
      </w:r>
      <w:r w:rsidRPr="00EB1531">
        <w:rPr>
          <w:rFonts w:ascii="Georgia" w:eastAsia="Times New Roman" w:hAnsi="Georgia" w:cs="Times New Roman"/>
          <w:b/>
          <w:bCs/>
          <w:spacing w:val="-1"/>
          <w:sz w:val="26"/>
        </w:rPr>
        <w:t>‘Publisher-Subscriber’</w:t>
      </w:r>
      <w:r w:rsidRPr="00EB1531">
        <w:rPr>
          <w:rFonts w:ascii="Georgia" w:eastAsia="Times New Roman" w:hAnsi="Georgia" w:cs="Times New Roman"/>
          <w:spacing w:val="-1"/>
          <w:sz w:val="26"/>
          <w:szCs w:val="26"/>
        </w:rPr>
        <w:t> and it is conceptually very similar to the Observer pattern. The major difference between the (real) </w:t>
      </w:r>
      <w:r w:rsidRPr="00EB1531">
        <w:rPr>
          <w:rFonts w:ascii="Georgia" w:eastAsia="Times New Roman" w:hAnsi="Georgia" w:cs="Times New Roman"/>
          <w:b/>
          <w:bCs/>
          <w:spacing w:val="-1"/>
          <w:sz w:val="26"/>
        </w:rPr>
        <w:t>‘Publisher-Subscriber’</w:t>
      </w:r>
      <w:r w:rsidRPr="00EB1531">
        <w:rPr>
          <w:rFonts w:ascii="Georgia" w:eastAsia="Times New Roman" w:hAnsi="Georgia" w:cs="Times New Roman"/>
          <w:spacing w:val="-1"/>
          <w:sz w:val="26"/>
          <w:szCs w:val="26"/>
        </w:rPr>
        <w:t> pattern and </w:t>
      </w:r>
      <w:r w:rsidRPr="00EB1531">
        <w:rPr>
          <w:rFonts w:ascii="Georgia" w:eastAsia="Times New Roman" w:hAnsi="Georgia" w:cs="Times New Roman"/>
          <w:b/>
          <w:bCs/>
          <w:spacing w:val="-1"/>
          <w:sz w:val="26"/>
        </w:rPr>
        <w:t>‘Observer’</w:t>
      </w:r>
      <w:r w:rsidRPr="00EB1531">
        <w:rPr>
          <w:rFonts w:ascii="Georgia" w:eastAsia="Times New Roman" w:hAnsi="Georgia" w:cs="Times New Roman"/>
          <w:spacing w:val="-1"/>
          <w:sz w:val="26"/>
          <w:szCs w:val="26"/>
        </w:rPr>
        <w:t> pattern is this:</w:t>
      </w:r>
      <w:r>
        <w:rPr>
          <w:rFonts w:ascii="Georgia" w:eastAsia="Times New Roman" w:hAnsi="Georgia" w:cs="Times New Roman"/>
          <w:spacing w:val="-1"/>
          <w:sz w:val="26"/>
          <w:szCs w:val="26"/>
        </w:rPr>
        <w:t xml:space="preserve"> </w:t>
      </w:r>
    </w:p>
    <w:p w:rsidR="00EB1531" w:rsidRDefault="00EB1531" w:rsidP="00EB1531">
      <w:pPr>
        <w:shd w:val="clear" w:color="auto" w:fill="FFFFFF"/>
        <w:spacing w:before="100" w:after="0" w:line="240" w:lineRule="auto"/>
        <w:rPr>
          <w:rFonts w:ascii="Georgia" w:hAnsi="Georgia"/>
          <w:spacing w:val="-1"/>
          <w:sz w:val="26"/>
          <w:szCs w:val="26"/>
          <w:shd w:val="clear" w:color="auto" w:fill="FFFFFF"/>
        </w:rPr>
      </w:pPr>
      <w:r>
        <w:rPr>
          <w:rFonts w:ascii="Georgia" w:hAnsi="Georgia"/>
          <w:spacing w:val="-1"/>
          <w:sz w:val="26"/>
          <w:szCs w:val="26"/>
          <w:shd w:val="clear" w:color="auto" w:fill="FFFFFF"/>
        </w:rPr>
        <w:t>This means that the publisher and subscriber don’t know about the existence of one another. There is a third component, called </w:t>
      </w:r>
      <w:r>
        <w:rPr>
          <w:rStyle w:val="Strong"/>
          <w:rFonts w:ascii="Georgia" w:hAnsi="Georgia"/>
          <w:spacing w:val="-1"/>
          <w:sz w:val="26"/>
          <w:szCs w:val="26"/>
          <w:shd w:val="clear" w:color="auto" w:fill="FFFFFF"/>
        </w:rPr>
        <w:t>broker or message broker or event bus</w:t>
      </w:r>
      <w:r>
        <w:rPr>
          <w:rFonts w:ascii="Georgia" w:hAnsi="Georgia"/>
          <w:spacing w:val="-1"/>
          <w:sz w:val="26"/>
          <w:szCs w:val="26"/>
          <w:shd w:val="clear" w:color="auto" w:fill="FFFFFF"/>
        </w:rPr>
        <w:t>, which is known by both the publisher and subscriber, which filters all incoming messages and distributes them accordingly. In other words, </w:t>
      </w:r>
      <w:r>
        <w:rPr>
          <w:rStyle w:val="markup--quote"/>
          <w:rFonts w:ascii="Georgia" w:hAnsi="Georgia"/>
          <w:spacing w:val="-1"/>
          <w:sz w:val="26"/>
          <w:szCs w:val="26"/>
          <w:shd w:val="clear" w:color="auto" w:fill="FFFFFF"/>
        </w:rPr>
        <w:t>pub-sub is a pattern used to communicate messages between different system components without these components knowing anything about each other’s identity</w:t>
      </w:r>
      <w:r>
        <w:rPr>
          <w:rFonts w:ascii="Georgia" w:hAnsi="Georgia"/>
          <w:spacing w:val="-1"/>
          <w:sz w:val="26"/>
          <w:szCs w:val="26"/>
          <w:shd w:val="clear" w:color="auto" w:fill="FFFFFF"/>
        </w:rPr>
        <w:t xml:space="preserve">. </w:t>
      </w:r>
      <w:proofErr w:type="gramStart"/>
      <w:r>
        <w:rPr>
          <w:rFonts w:ascii="Georgia" w:hAnsi="Georgia"/>
          <w:spacing w:val="-1"/>
          <w:sz w:val="26"/>
          <w:szCs w:val="26"/>
          <w:shd w:val="clear" w:color="auto" w:fill="FFFFFF"/>
        </w:rPr>
        <w:t>how</w:t>
      </w:r>
      <w:proofErr w:type="gramEnd"/>
      <w:r>
        <w:rPr>
          <w:rFonts w:ascii="Georgia" w:hAnsi="Georgia"/>
          <w:spacing w:val="-1"/>
          <w:sz w:val="26"/>
          <w:szCs w:val="26"/>
          <w:shd w:val="clear" w:color="auto" w:fill="FFFFFF"/>
        </w:rPr>
        <w:t xml:space="preserve"> does the broker filter all the messages? Actually there are several processes for message filtering. Most popular methods are: </w:t>
      </w:r>
      <w:r>
        <w:rPr>
          <w:rStyle w:val="Emphasis"/>
          <w:rFonts w:ascii="Georgia" w:hAnsi="Georgia"/>
          <w:spacing w:val="-1"/>
          <w:sz w:val="26"/>
          <w:szCs w:val="26"/>
          <w:shd w:val="clear" w:color="auto" w:fill="FFFFFF"/>
        </w:rPr>
        <w:t xml:space="preserve">Topic </w:t>
      </w:r>
      <w:proofErr w:type="spellStart"/>
      <w:r>
        <w:rPr>
          <w:rStyle w:val="Emphasis"/>
          <w:rFonts w:ascii="Georgia" w:hAnsi="Georgia"/>
          <w:spacing w:val="-1"/>
          <w:sz w:val="26"/>
          <w:szCs w:val="26"/>
          <w:shd w:val="clear" w:color="auto" w:fill="FFFFFF"/>
        </w:rPr>
        <w:t>based</w:t>
      </w:r>
      <w:r>
        <w:rPr>
          <w:rFonts w:ascii="Georgia" w:hAnsi="Georgia"/>
          <w:spacing w:val="-1"/>
          <w:sz w:val="26"/>
          <w:szCs w:val="26"/>
          <w:shd w:val="clear" w:color="auto" w:fill="FFFFFF"/>
        </w:rPr>
        <w:t>and</w:t>
      </w:r>
      <w:proofErr w:type="spellEnd"/>
      <w:r>
        <w:rPr>
          <w:rFonts w:ascii="Georgia" w:hAnsi="Georgia"/>
          <w:spacing w:val="-1"/>
          <w:sz w:val="26"/>
          <w:szCs w:val="26"/>
          <w:shd w:val="clear" w:color="auto" w:fill="FFFFFF"/>
        </w:rPr>
        <w:t> </w:t>
      </w:r>
      <w:r>
        <w:rPr>
          <w:rStyle w:val="Emphasis"/>
          <w:rFonts w:ascii="Georgia" w:hAnsi="Georgia"/>
          <w:spacing w:val="-1"/>
          <w:sz w:val="26"/>
          <w:szCs w:val="26"/>
          <w:shd w:val="clear" w:color="auto" w:fill="FFFFFF"/>
        </w:rPr>
        <w:t>Content based</w:t>
      </w:r>
      <w:r>
        <w:rPr>
          <w:rFonts w:ascii="Georgia" w:hAnsi="Georgia"/>
          <w:spacing w:val="-1"/>
          <w:sz w:val="26"/>
          <w:szCs w:val="26"/>
          <w:shd w:val="clear" w:color="auto" w:fill="FFFFFF"/>
        </w:rPr>
        <w:t>.</w:t>
      </w:r>
    </w:p>
    <w:p w:rsidR="00EB1531" w:rsidRDefault="00E2349C" w:rsidP="00EB1531">
      <w:pPr>
        <w:shd w:val="clear" w:color="auto" w:fill="FFFFFF"/>
        <w:spacing w:before="100" w:after="0" w:line="240" w:lineRule="auto"/>
        <w:rPr>
          <w:rFonts w:ascii="Georgia" w:hAnsi="Georgia"/>
          <w:spacing w:val="-1"/>
          <w:sz w:val="26"/>
          <w:szCs w:val="26"/>
          <w:shd w:val="clear" w:color="auto" w:fill="FFFFFF"/>
        </w:rPr>
      </w:pPr>
      <w:r>
        <w:rPr>
          <w:noProof/>
        </w:rPr>
        <w:drawing>
          <wp:inline distT="0" distB="0" distL="0" distR="0">
            <wp:extent cx="2877737" cy="1703020"/>
            <wp:effectExtent l="19050" t="0" r="0" b="0"/>
            <wp:docPr id="19" name="Picture 7" descr="https://cdn-images-1.medium.com/max/1600/1*-GHFC93E4ODwNc98IE5_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1*-GHFC93E4ODwNc98IE5_vA.gif"/>
                    <pic:cNvPicPr>
                      <a:picLocks noChangeAspect="1" noChangeArrowheads="1"/>
                    </pic:cNvPicPr>
                  </pic:nvPicPr>
                  <pic:blipFill>
                    <a:blip r:embed="rId42"/>
                    <a:srcRect/>
                    <a:stretch>
                      <a:fillRect/>
                    </a:stretch>
                  </pic:blipFill>
                  <pic:spPr bwMode="auto">
                    <a:xfrm>
                      <a:off x="0" y="0"/>
                      <a:ext cx="2880186" cy="1704469"/>
                    </a:xfrm>
                    <a:prstGeom prst="rect">
                      <a:avLst/>
                    </a:prstGeom>
                    <a:noFill/>
                    <a:ln w="9525">
                      <a:noFill/>
                      <a:miter lim="800000"/>
                      <a:headEnd/>
                      <a:tailEnd/>
                    </a:ln>
                  </pic:spPr>
                </pic:pic>
              </a:graphicData>
            </a:graphic>
          </wp:inline>
        </w:drawing>
      </w:r>
    </w:p>
    <w:p w:rsidR="00E2349C" w:rsidRDefault="00E2349C" w:rsidP="00EB1531">
      <w:pPr>
        <w:shd w:val="clear" w:color="auto" w:fill="FFFFFF"/>
        <w:spacing w:before="100" w:after="0" w:line="240" w:lineRule="auto"/>
        <w:rPr>
          <w:rFonts w:ascii="Georgia" w:hAnsi="Georgia"/>
          <w:spacing w:val="-1"/>
          <w:sz w:val="26"/>
          <w:szCs w:val="26"/>
          <w:shd w:val="clear" w:color="auto" w:fill="FFFFFF"/>
        </w:rPr>
      </w:pPr>
    </w:p>
    <w:p w:rsidR="00272CF5" w:rsidRDefault="00272CF5" w:rsidP="00EB1531">
      <w:pPr>
        <w:shd w:val="clear" w:color="auto" w:fill="FFFFFF"/>
        <w:spacing w:before="100" w:after="0" w:line="240" w:lineRule="auto"/>
        <w:rPr>
          <w:rFonts w:ascii="Georgia" w:hAnsi="Georgia"/>
          <w:spacing w:val="-1"/>
          <w:sz w:val="26"/>
          <w:szCs w:val="26"/>
          <w:shd w:val="clear" w:color="auto" w:fill="FFFFFF"/>
        </w:rPr>
      </w:pPr>
      <w:r>
        <w:rPr>
          <w:rFonts w:ascii="Georgia" w:hAnsi="Georgia"/>
          <w:noProof/>
          <w:spacing w:val="-1"/>
          <w:sz w:val="26"/>
          <w:szCs w:val="26"/>
          <w:shd w:val="clear" w:color="auto" w:fill="FFFFFF"/>
        </w:rPr>
        <w:lastRenderedPageBreak/>
        <w:drawing>
          <wp:inline distT="0" distB="0" distL="0" distR="0">
            <wp:extent cx="4450000" cy="2759103"/>
            <wp:effectExtent l="19050" t="0" r="770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450275" cy="2759274"/>
                    </a:xfrm>
                    <a:prstGeom prst="rect">
                      <a:avLst/>
                    </a:prstGeom>
                    <a:noFill/>
                    <a:ln w="9525">
                      <a:noFill/>
                      <a:miter lim="800000"/>
                      <a:headEnd/>
                      <a:tailEnd/>
                    </a:ln>
                  </pic:spPr>
                </pic:pic>
              </a:graphicData>
            </a:graphic>
          </wp:inline>
        </w:drawing>
      </w:r>
    </w:p>
    <w:p w:rsidR="00272CF5" w:rsidRDefault="00272CF5" w:rsidP="00EB1531">
      <w:pPr>
        <w:shd w:val="clear" w:color="auto" w:fill="FFFFFF"/>
        <w:spacing w:before="363" w:after="0" w:line="240" w:lineRule="auto"/>
        <w:rPr>
          <w:rFonts w:ascii="Georgia" w:eastAsia="Times New Roman" w:hAnsi="Georgia" w:cs="Times New Roman"/>
          <w:spacing w:val="-1"/>
          <w:sz w:val="26"/>
          <w:szCs w:val="26"/>
        </w:rPr>
      </w:pPr>
    </w:p>
    <w:p w:rsidR="00272CF5" w:rsidRDefault="00272CF5" w:rsidP="00EB1531">
      <w:pPr>
        <w:shd w:val="clear" w:color="auto" w:fill="FFFFFF"/>
        <w:spacing w:before="363" w:after="0" w:line="240" w:lineRule="auto"/>
        <w:rPr>
          <w:rFonts w:ascii="Georgia" w:eastAsia="Times New Roman" w:hAnsi="Georgia" w:cs="Times New Roman"/>
          <w:spacing w:val="-1"/>
          <w:sz w:val="26"/>
          <w:szCs w:val="26"/>
        </w:rPr>
      </w:pPr>
    </w:p>
    <w:p w:rsidR="00272CF5" w:rsidRDefault="00272CF5" w:rsidP="00EB1531">
      <w:pPr>
        <w:shd w:val="clear" w:color="auto" w:fill="FFFFFF"/>
        <w:spacing w:before="363" w:after="0" w:line="240" w:lineRule="auto"/>
        <w:rPr>
          <w:rFonts w:ascii="Georgia" w:eastAsia="Times New Roman" w:hAnsi="Georgia" w:cs="Times New Roman"/>
          <w:spacing w:val="-1"/>
          <w:sz w:val="26"/>
          <w:szCs w:val="26"/>
        </w:rPr>
      </w:pPr>
    </w:p>
    <w:p w:rsidR="00EB1531" w:rsidRDefault="00EB1531" w:rsidP="00EB1531">
      <w:pPr>
        <w:shd w:val="clear" w:color="auto" w:fill="FFFFFF"/>
        <w:spacing w:before="363" w:after="0" w:line="240" w:lineRule="auto"/>
        <w:rPr>
          <w:rFonts w:ascii="Georgia" w:eastAsia="Times New Roman" w:hAnsi="Georgia" w:cs="Times New Roman"/>
          <w:spacing w:val="-1"/>
          <w:sz w:val="26"/>
          <w:szCs w:val="26"/>
        </w:rPr>
      </w:pPr>
      <w:r w:rsidRPr="00EB1531">
        <w:rPr>
          <w:rFonts w:ascii="Georgia" w:eastAsia="Times New Roman" w:hAnsi="Georgia" w:cs="Times New Roman"/>
          <w:spacing w:val="-1"/>
          <w:sz w:val="26"/>
          <w:szCs w:val="26"/>
        </w:rPr>
        <w:t>Let’s list out the differences as a quick Summary:</w:t>
      </w:r>
    </w:p>
    <w:p w:rsidR="00E2349C" w:rsidRDefault="00E2349C" w:rsidP="00EB1531">
      <w:pPr>
        <w:shd w:val="clear" w:color="auto" w:fill="FFFFFF"/>
        <w:spacing w:before="363" w:after="0" w:line="240" w:lineRule="auto"/>
        <w:rPr>
          <w:rFonts w:ascii="Georgia" w:eastAsia="Times New Roman" w:hAnsi="Georgia" w:cs="Times New Roman"/>
          <w:spacing w:val="-1"/>
          <w:sz w:val="26"/>
          <w:szCs w:val="26"/>
        </w:rPr>
      </w:pPr>
      <w:r w:rsidRPr="00E2349C">
        <w:rPr>
          <w:rFonts w:ascii="Georgia" w:eastAsia="Times New Roman" w:hAnsi="Georgia" w:cs="Times New Roman"/>
          <w:noProof/>
          <w:spacing w:val="-1"/>
          <w:sz w:val="26"/>
          <w:szCs w:val="26"/>
        </w:rPr>
        <w:drawing>
          <wp:inline distT="0" distB="0" distL="0" distR="0">
            <wp:extent cx="2547121" cy="2019512"/>
            <wp:effectExtent l="19050" t="0" r="5579" b="0"/>
            <wp:docPr id="20" name="Picture 1" descr="https://cdn-images-1.medium.com/max/800/1*NcicKEqwUaI8VEc-Ejk6D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NcicKEqwUaI8VEc-Ejk6Dg.jpeg"/>
                    <pic:cNvPicPr>
                      <a:picLocks noChangeAspect="1" noChangeArrowheads="1"/>
                    </pic:cNvPicPr>
                  </pic:nvPicPr>
                  <pic:blipFill>
                    <a:blip r:embed="rId44"/>
                    <a:srcRect/>
                    <a:stretch>
                      <a:fillRect/>
                    </a:stretch>
                  </pic:blipFill>
                  <pic:spPr bwMode="auto">
                    <a:xfrm>
                      <a:off x="0" y="0"/>
                      <a:ext cx="2552280" cy="2023602"/>
                    </a:xfrm>
                    <a:prstGeom prst="rect">
                      <a:avLst/>
                    </a:prstGeom>
                    <a:noFill/>
                    <a:ln w="9525">
                      <a:noFill/>
                      <a:miter lim="800000"/>
                      <a:headEnd/>
                      <a:tailEnd/>
                    </a:ln>
                  </pic:spPr>
                </pic:pic>
              </a:graphicData>
            </a:graphic>
          </wp:inline>
        </w:drawing>
      </w:r>
    </w:p>
    <w:p w:rsidR="00E2349C" w:rsidRPr="00EB1531" w:rsidRDefault="00E2349C" w:rsidP="00EB1531">
      <w:pPr>
        <w:shd w:val="clear" w:color="auto" w:fill="FFFFFF"/>
        <w:spacing w:before="363" w:after="0" w:line="240" w:lineRule="auto"/>
        <w:rPr>
          <w:rFonts w:ascii="Georgia" w:eastAsia="Times New Roman" w:hAnsi="Georgia" w:cs="Times New Roman"/>
          <w:spacing w:val="-1"/>
          <w:sz w:val="26"/>
          <w:szCs w:val="26"/>
        </w:rPr>
      </w:pPr>
    </w:p>
    <w:p w:rsidR="00EB1531" w:rsidRPr="00EB1531" w:rsidRDefault="00EB1531" w:rsidP="00EB1531">
      <w:pPr>
        <w:numPr>
          <w:ilvl w:val="0"/>
          <w:numId w:val="11"/>
        </w:numPr>
        <w:shd w:val="clear" w:color="auto" w:fill="FFFFFF"/>
        <w:spacing w:before="100" w:beforeAutospacing="1" w:after="175" w:line="240" w:lineRule="auto"/>
        <w:ind w:left="376"/>
        <w:rPr>
          <w:rFonts w:ascii="Georgia" w:eastAsia="Times New Roman" w:hAnsi="Georgia" w:cs="Segoe UI"/>
          <w:spacing w:val="-1"/>
          <w:sz w:val="26"/>
          <w:szCs w:val="26"/>
        </w:rPr>
      </w:pPr>
      <w:r w:rsidRPr="00EB1531">
        <w:rPr>
          <w:rFonts w:ascii="Georgia" w:eastAsia="Times New Roman" w:hAnsi="Georgia" w:cs="Segoe UI"/>
          <w:spacing w:val="-1"/>
          <w:sz w:val="26"/>
          <w:szCs w:val="26"/>
        </w:rPr>
        <w:t>In the </w:t>
      </w:r>
      <w:r w:rsidRPr="00EB1531">
        <w:rPr>
          <w:rFonts w:ascii="Georgia" w:eastAsia="Times New Roman" w:hAnsi="Georgia" w:cs="Segoe UI"/>
          <w:b/>
          <w:bCs/>
          <w:spacing w:val="-1"/>
          <w:sz w:val="26"/>
        </w:rPr>
        <w:t>Observer</w:t>
      </w:r>
      <w:r w:rsidRPr="00EB1531">
        <w:rPr>
          <w:rFonts w:ascii="Georgia" w:eastAsia="Times New Roman" w:hAnsi="Georgia" w:cs="Segoe UI"/>
          <w:spacing w:val="-1"/>
          <w:sz w:val="26"/>
          <w:szCs w:val="26"/>
        </w:rPr>
        <w:t> pattern, the O</w:t>
      </w:r>
      <w:r w:rsidRPr="00EB1531">
        <w:rPr>
          <w:rFonts w:ascii="Georgia" w:eastAsia="Times New Roman" w:hAnsi="Georgia" w:cs="Segoe UI"/>
          <w:b/>
          <w:bCs/>
          <w:i/>
          <w:iCs/>
          <w:spacing w:val="-1"/>
          <w:sz w:val="26"/>
        </w:rPr>
        <w:t>bservers are aware of the Subject, also the Subject maintains a record of the Observers</w:t>
      </w:r>
      <w:r w:rsidRPr="00EB1531">
        <w:rPr>
          <w:rFonts w:ascii="Georgia" w:eastAsia="Times New Roman" w:hAnsi="Georgia" w:cs="Segoe UI"/>
          <w:spacing w:val="-1"/>
          <w:sz w:val="26"/>
          <w:szCs w:val="26"/>
        </w:rPr>
        <w:t>. Whereas, in </w:t>
      </w:r>
      <w:r w:rsidRPr="00EB1531">
        <w:rPr>
          <w:rFonts w:ascii="Georgia" w:eastAsia="Times New Roman" w:hAnsi="Georgia" w:cs="Segoe UI"/>
          <w:b/>
          <w:bCs/>
          <w:spacing w:val="-1"/>
          <w:sz w:val="26"/>
        </w:rPr>
        <w:t>Publisher/Subscriber</w:t>
      </w:r>
      <w:r w:rsidRPr="00EB1531">
        <w:rPr>
          <w:rFonts w:ascii="Georgia" w:eastAsia="Times New Roman" w:hAnsi="Georgia" w:cs="Segoe UI"/>
          <w:spacing w:val="-1"/>
          <w:sz w:val="26"/>
          <w:szCs w:val="26"/>
        </w:rPr>
        <w:t>, publishers and subscribers </w:t>
      </w:r>
      <w:r w:rsidRPr="00EB1531">
        <w:rPr>
          <w:rFonts w:ascii="Georgia" w:eastAsia="Times New Roman" w:hAnsi="Georgia" w:cs="Segoe UI"/>
          <w:b/>
          <w:bCs/>
          <w:i/>
          <w:iCs/>
          <w:spacing w:val="-1"/>
          <w:sz w:val="26"/>
        </w:rPr>
        <w:t>don’t need to know each other</w:t>
      </w:r>
      <w:r w:rsidRPr="00EB1531">
        <w:rPr>
          <w:rFonts w:ascii="Georgia" w:eastAsia="Times New Roman" w:hAnsi="Georgia" w:cs="Segoe UI"/>
          <w:spacing w:val="-1"/>
          <w:sz w:val="26"/>
          <w:szCs w:val="26"/>
        </w:rPr>
        <w:t>. They simply communicate with the help of message queues or broker.</w:t>
      </w:r>
    </w:p>
    <w:p w:rsidR="00EB1531" w:rsidRPr="00EB1531" w:rsidRDefault="00EB1531" w:rsidP="00EB1531">
      <w:pPr>
        <w:numPr>
          <w:ilvl w:val="0"/>
          <w:numId w:val="11"/>
        </w:numPr>
        <w:shd w:val="clear" w:color="auto" w:fill="FFFFFF"/>
        <w:spacing w:before="100" w:beforeAutospacing="1" w:after="175" w:line="240" w:lineRule="auto"/>
        <w:ind w:left="376"/>
        <w:rPr>
          <w:rFonts w:ascii="Georgia" w:eastAsia="Times New Roman" w:hAnsi="Georgia" w:cs="Segoe UI"/>
          <w:spacing w:val="-1"/>
          <w:sz w:val="26"/>
          <w:szCs w:val="26"/>
        </w:rPr>
      </w:pPr>
      <w:r w:rsidRPr="00EB1531">
        <w:rPr>
          <w:rFonts w:ascii="Georgia" w:eastAsia="Times New Roman" w:hAnsi="Georgia" w:cs="Segoe UI"/>
          <w:spacing w:val="-1"/>
          <w:sz w:val="26"/>
          <w:szCs w:val="26"/>
        </w:rPr>
        <w:t>In </w:t>
      </w:r>
      <w:r w:rsidRPr="00EB1531">
        <w:rPr>
          <w:rFonts w:ascii="Georgia" w:eastAsia="Times New Roman" w:hAnsi="Georgia" w:cs="Segoe UI"/>
          <w:b/>
          <w:bCs/>
          <w:spacing w:val="-1"/>
          <w:sz w:val="26"/>
        </w:rPr>
        <w:t>Publisher/Subscriber</w:t>
      </w:r>
      <w:r w:rsidRPr="00EB1531">
        <w:rPr>
          <w:rFonts w:ascii="Georgia" w:eastAsia="Times New Roman" w:hAnsi="Georgia" w:cs="Segoe UI"/>
          <w:spacing w:val="-1"/>
          <w:sz w:val="26"/>
          <w:szCs w:val="26"/>
        </w:rPr>
        <w:t> pattern, components are loosely coupled as opposed to </w:t>
      </w:r>
      <w:r w:rsidRPr="00EB1531">
        <w:rPr>
          <w:rFonts w:ascii="Georgia" w:eastAsia="Times New Roman" w:hAnsi="Georgia" w:cs="Segoe UI"/>
          <w:b/>
          <w:bCs/>
          <w:spacing w:val="-1"/>
          <w:sz w:val="26"/>
        </w:rPr>
        <w:t>Observer </w:t>
      </w:r>
      <w:r w:rsidRPr="00EB1531">
        <w:rPr>
          <w:rFonts w:ascii="Georgia" w:eastAsia="Times New Roman" w:hAnsi="Georgia" w:cs="Segoe UI"/>
          <w:spacing w:val="-1"/>
          <w:sz w:val="26"/>
          <w:szCs w:val="26"/>
        </w:rPr>
        <w:t>pattern.</w:t>
      </w:r>
    </w:p>
    <w:p w:rsidR="00EB1531" w:rsidRPr="00EB1531" w:rsidRDefault="00EB1531" w:rsidP="00EB1531">
      <w:pPr>
        <w:numPr>
          <w:ilvl w:val="0"/>
          <w:numId w:val="11"/>
        </w:numPr>
        <w:shd w:val="clear" w:color="auto" w:fill="FFFFFF"/>
        <w:spacing w:before="100" w:beforeAutospacing="1" w:after="175" w:line="240" w:lineRule="auto"/>
        <w:ind w:left="376"/>
        <w:rPr>
          <w:rFonts w:ascii="Georgia" w:eastAsia="Times New Roman" w:hAnsi="Georgia" w:cs="Segoe UI"/>
          <w:spacing w:val="-1"/>
          <w:sz w:val="26"/>
          <w:szCs w:val="26"/>
        </w:rPr>
      </w:pPr>
      <w:r w:rsidRPr="00EB1531">
        <w:rPr>
          <w:rFonts w:ascii="Georgia" w:eastAsia="Times New Roman" w:hAnsi="Georgia" w:cs="Segoe UI"/>
          <w:b/>
          <w:bCs/>
          <w:spacing w:val="-1"/>
          <w:sz w:val="26"/>
        </w:rPr>
        <w:t>Observer</w:t>
      </w:r>
      <w:r w:rsidRPr="00EB1531">
        <w:rPr>
          <w:rFonts w:ascii="Georgia" w:eastAsia="Times New Roman" w:hAnsi="Georgia" w:cs="Segoe UI"/>
          <w:spacing w:val="-1"/>
          <w:sz w:val="26"/>
          <w:szCs w:val="26"/>
        </w:rPr>
        <w:t> pattern is mostly implemented in a </w:t>
      </w:r>
      <w:r w:rsidRPr="00EB1531">
        <w:rPr>
          <w:rFonts w:ascii="Georgia" w:eastAsia="Times New Roman" w:hAnsi="Georgia" w:cs="Segoe UI"/>
          <w:b/>
          <w:bCs/>
          <w:i/>
          <w:iCs/>
          <w:spacing w:val="-1"/>
          <w:sz w:val="26"/>
        </w:rPr>
        <w:t>synchronous</w:t>
      </w:r>
      <w:r w:rsidRPr="00EB1531">
        <w:rPr>
          <w:rFonts w:ascii="Georgia" w:eastAsia="Times New Roman" w:hAnsi="Georgia" w:cs="Segoe UI"/>
          <w:spacing w:val="-1"/>
          <w:sz w:val="26"/>
          <w:szCs w:val="26"/>
        </w:rPr>
        <w:t> way, i.e. the Subject calls the appropriate method of all its observers when some event occurs. The </w:t>
      </w:r>
      <w:r w:rsidRPr="00EB1531">
        <w:rPr>
          <w:rFonts w:ascii="Georgia" w:eastAsia="Times New Roman" w:hAnsi="Georgia" w:cs="Segoe UI"/>
          <w:b/>
          <w:bCs/>
          <w:spacing w:val="-1"/>
          <w:sz w:val="26"/>
        </w:rPr>
        <w:t>Publisher/Subscriber</w:t>
      </w:r>
      <w:r w:rsidRPr="00EB1531">
        <w:rPr>
          <w:rFonts w:ascii="Georgia" w:eastAsia="Times New Roman" w:hAnsi="Georgia" w:cs="Segoe UI"/>
          <w:spacing w:val="-1"/>
          <w:sz w:val="26"/>
          <w:szCs w:val="26"/>
        </w:rPr>
        <w:t> pattern is mostly implemented in an </w:t>
      </w:r>
      <w:r w:rsidRPr="00EB1531">
        <w:rPr>
          <w:rFonts w:ascii="Georgia" w:eastAsia="Times New Roman" w:hAnsi="Georgia" w:cs="Segoe UI"/>
          <w:b/>
          <w:bCs/>
          <w:i/>
          <w:iCs/>
          <w:spacing w:val="-1"/>
          <w:sz w:val="26"/>
        </w:rPr>
        <w:t>asynchronous</w:t>
      </w:r>
      <w:r w:rsidRPr="00EB1531">
        <w:rPr>
          <w:rFonts w:ascii="Georgia" w:eastAsia="Times New Roman" w:hAnsi="Georgia" w:cs="Segoe UI"/>
          <w:spacing w:val="-1"/>
          <w:sz w:val="26"/>
          <w:szCs w:val="26"/>
        </w:rPr>
        <w:t> way (using message queue).</w:t>
      </w:r>
    </w:p>
    <w:p w:rsidR="00EB1531" w:rsidRPr="00EB1531" w:rsidRDefault="00EB1531" w:rsidP="00EB1531">
      <w:pPr>
        <w:numPr>
          <w:ilvl w:val="0"/>
          <w:numId w:val="11"/>
        </w:numPr>
        <w:shd w:val="clear" w:color="auto" w:fill="FFFFFF"/>
        <w:spacing w:before="100" w:beforeAutospacing="1" w:after="0" w:line="240" w:lineRule="auto"/>
        <w:ind w:left="376"/>
        <w:rPr>
          <w:rFonts w:ascii="Georgia" w:eastAsia="Times New Roman" w:hAnsi="Georgia" w:cs="Segoe UI"/>
          <w:spacing w:val="-1"/>
          <w:sz w:val="26"/>
          <w:szCs w:val="26"/>
        </w:rPr>
      </w:pPr>
      <w:r w:rsidRPr="00EB1531">
        <w:rPr>
          <w:rFonts w:ascii="Georgia" w:eastAsia="Times New Roman" w:hAnsi="Georgia" w:cs="Segoe UI"/>
          <w:b/>
          <w:bCs/>
          <w:spacing w:val="-1"/>
          <w:sz w:val="26"/>
        </w:rPr>
        <w:lastRenderedPageBreak/>
        <w:t>Observer </w:t>
      </w:r>
      <w:r w:rsidRPr="00EB1531">
        <w:rPr>
          <w:rFonts w:ascii="Georgia" w:eastAsia="Times New Roman" w:hAnsi="Georgia" w:cs="Segoe UI"/>
          <w:spacing w:val="-1"/>
          <w:sz w:val="26"/>
          <w:szCs w:val="26"/>
        </w:rPr>
        <w:t>pattern need to be implemented in a single application address space. On the other hand, </w:t>
      </w:r>
      <w:r w:rsidRPr="00EB1531">
        <w:rPr>
          <w:rFonts w:ascii="Georgia" w:eastAsia="Times New Roman" w:hAnsi="Georgia" w:cs="Segoe UI"/>
          <w:b/>
          <w:bCs/>
          <w:spacing w:val="-1"/>
          <w:sz w:val="26"/>
        </w:rPr>
        <w:t>Publisher/Subscriber</w:t>
      </w:r>
      <w:r w:rsidRPr="00EB1531">
        <w:rPr>
          <w:rFonts w:ascii="Georgia" w:eastAsia="Times New Roman" w:hAnsi="Georgia" w:cs="Segoe UI"/>
          <w:spacing w:val="-1"/>
          <w:sz w:val="26"/>
          <w:szCs w:val="26"/>
        </w:rPr>
        <w:t> pattern is more of a cross application pattern.</w:t>
      </w:r>
    </w:p>
    <w:p w:rsidR="00EB1531" w:rsidRPr="00EB1531" w:rsidRDefault="00EB1531" w:rsidP="00EB1531">
      <w:pPr>
        <w:shd w:val="clear" w:color="auto" w:fill="FFFFFF"/>
        <w:spacing w:before="363" w:after="0" w:line="240" w:lineRule="auto"/>
        <w:rPr>
          <w:rFonts w:ascii="Georgia" w:eastAsia="Times New Roman" w:hAnsi="Georgia" w:cs="Times New Roman"/>
          <w:spacing w:val="-1"/>
          <w:sz w:val="26"/>
          <w:szCs w:val="26"/>
        </w:rPr>
      </w:pPr>
      <w:r w:rsidRPr="00EB1531">
        <w:rPr>
          <w:rFonts w:ascii="Georgia" w:eastAsia="Times New Roman" w:hAnsi="Georgia" w:cs="Times New Roman"/>
          <w:spacing w:val="-1"/>
          <w:sz w:val="26"/>
          <w:szCs w:val="26"/>
        </w:rPr>
        <w:t>Despite of the differences between these patterns, some might say that </w:t>
      </w:r>
      <w:r w:rsidRPr="00EB1531">
        <w:rPr>
          <w:rFonts w:ascii="Georgia" w:eastAsia="Times New Roman" w:hAnsi="Georgia" w:cs="Times New Roman"/>
          <w:b/>
          <w:bCs/>
          <w:spacing w:val="-1"/>
          <w:sz w:val="26"/>
        </w:rPr>
        <w:t>Publisher-Subscriber</w:t>
      </w:r>
      <w:r w:rsidRPr="00EB1531">
        <w:rPr>
          <w:rFonts w:ascii="Georgia" w:eastAsia="Times New Roman" w:hAnsi="Georgia" w:cs="Times New Roman"/>
          <w:spacing w:val="-1"/>
          <w:sz w:val="26"/>
          <w:szCs w:val="26"/>
        </w:rPr>
        <w:t> pattern is a variation of </w:t>
      </w:r>
      <w:r w:rsidRPr="00EB1531">
        <w:rPr>
          <w:rFonts w:ascii="Georgia" w:eastAsia="Times New Roman" w:hAnsi="Georgia" w:cs="Times New Roman"/>
          <w:b/>
          <w:bCs/>
          <w:spacing w:val="-1"/>
          <w:sz w:val="26"/>
        </w:rPr>
        <w:t>Observer</w:t>
      </w:r>
      <w:r w:rsidRPr="00EB1531">
        <w:rPr>
          <w:rFonts w:ascii="Georgia" w:eastAsia="Times New Roman" w:hAnsi="Georgia" w:cs="Times New Roman"/>
          <w:spacing w:val="-1"/>
          <w:sz w:val="26"/>
          <w:szCs w:val="26"/>
        </w:rPr>
        <w:t> pattern because of the conceptual similarity between them. And it won’t be wrong at all. Don’t need to take the differences religiously. </w:t>
      </w:r>
    </w:p>
    <w:p w:rsidR="00EB1531" w:rsidRDefault="00EB1531" w:rsidP="00EB1531">
      <w:pPr>
        <w:shd w:val="clear" w:color="auto" w:fill="FFFFFF"/>
        <w:spacing w:before="100" w:after="0" w:line="240" w:lineRule="auto"/>
        <w:rPr>
          <w:rFonts w:ascii="Georgia" w:eastAsia="Times New Roman" w:hAnsi="Georgia" w:cs="Times New Roman"/>
          <w:spacing w:val="-1"/>
          <w:sz w:val="26"/>
          <w:szCs w:val="26"/>
        </w:rPr>
      </w:pPr>
    </w:p>
    <w:p w:rsidR="00650E10" w:rsidRDefault="00650E10" w:rsidP="00650E10">
      <w:pPr>
        <w:pStyle w:val="ListParagraph"/>
        <w:numPr>
          <w:ilvl w:val="0"/>
          <w:numId w:val="1"/>
        </w:numPr>
        <w:shd w:val="clear" w:color="auto" w:fill="FFFFFF"/>
        <w:spacing w:before="100" w:after="0" w:line="240" w:lineRule="auto"/>
        <w:rPr>
          <w:rFonts w:ascii="Georgia" w:eastAsia="Times New Roman" w:hAnsi="Georgia" w:cs="Times New Roman"/>
          <w:spacing w:val="-1"/>
          <w:sz w:val="26"/>
          <w:szCs w:val="26"/>
        </w:rPr>
      </w:pPr>
      <w:r>
        <w:rPr>
          <w:rFonts w:ascii="Georgia" w:eastAsia="Times New Roman" w:hAnsi="Georgia" w:cs="Times New Roman"/>
          <w:spacing w:val="-1"/>
          <w:sz w:val="26"/>
          <w:szCs w:val="26"/>
        </w:rPr>
        <w:t>Strategy pattern</w:t>
      </w:r>
      <w:r w:rsidR="00066F3C">
        <w:rPr>
          <w:rFonts w:ascii="Georgia" w:eastAsia="Times New Roman" w:hAnsi="Georgia" w:cs="Times New Roman"/>
          <w:spacing w:val="-1"/>
          <w:sz w:val="26"/>
          <w:szCs w:val="26"/>
        </w:rPr>
        <w:t>:</w:t>
      </w:r>
    </w:p>
    <w:p w:rsidR="00984FA0" w:rsidRDefault="00984FA0" w:rsidP="00984FA0">
      <w:pPr>
        <w:pStyle w:val="ListParagraph"/>
        <w:shd w:val="clear" w:color="auto" w:fill="FFFFFF"/>
        <w:spacing w:before="100" w:after="0" w:line="240" w:lineRule="auto"/>
        <w:rPr>
          <w:rFonts w:ascii="Georgia" w:eastAsia="Times New Roman" w:hAnsi="Georgia" w:cs="Times New Roman"/>
          <w:spacing w:val="-1"/>
          <w:sz w:val="26"/>
          <w:szCs w:val="26"/>
        </w:rPr>
      </w:pPr>
      <w:r w:rsidRPr="00984FA0">
        <w:rPr>
          <w:rFonts w:ascii="Georgia" w:eastAsia="Times New Roman" w:hAnsi="Georgia" w:cs="Times New Roman"/>
          <w:spacing w:val="-1"/>
          <w:sz w:val="26"/>
          <w:szCs w:val="26"/>
        </w:rPr>
        <w:t>https://www.geeksforgeeks.org/strategy-pattern-set-1/</w:t>
      </w:r>
    </w:p>
    <w:p w:rsidR="00984FA0" w:rsidRDefault="00175C77" w:rsidP="00984FA0">
      <w:pPr>
        <w:pStyle w:val="ListParagraph"/>
        <w:shd w:val="clear" w:color="auto" w:fill="FFFFFF"/>
        <w:spacing w:before="100" w:after="0" w:line="240" w:lineRule="auto"/>
        <w:rPr>
          <w:rFonts w:ascii="Georgia" w:eastAsia="Times New Roman" w:hAnsi="Georgia" w:cs="Times New Roman"/>
          <w:spacing w:val="-1"/>
          <w:sz w:val="26"/>
          <w:szCs w:val="26"/>
        </w:rPr>
      </w:pPr>
      <w:hyperlink r:id="rId45" w:history="1">
        <w:r w:rsidR="00463D2A" w:rsidRPr="002970F6">
          <w:rPr>
            <w:rStyle w:val="Hyperlink"/>
            <w:rFonts w:ascii="Georgia" w:eastAsia="Times New Roman" w:hAnsi="Georgia" w:cs="Times New Roman"/>
            <w:spacing w:val="-1"/>
            <w:sz w:val="26"/>
            <w:szCs w:val="26"/>
          </w:rPr>
          <w:t>https://www.geeksforgeeks.org/strategy-pattern-set-2/</w:t>
        </w:r>
      </w:hyperlink>
    </w:p>
    <w:p w:rsidR="00463D2A" w:rsidRDefault="00463D2A" w:rsidP="00984FA0">
      <w:pPr>
        <w:pStyle w:val="ListParagraph"/>
        <w:shd w:val="clear" w:color="auto" w:fill="FFFFFF"/>
        <w:spacing w:before="100" w:after="0" w:line="240" w:lineRule="auto"/>
        <w:rPr>
          <w:rFonts w:ascii="Georgia" w:eastAsia="Times New Roman" w:hAnsi="Georgia" w:cs="Times New Roman"/>
          <w:spacing w:val="-1"/>
          <w:sz w:val="26"/>
          <w:szCs w:val="26"/>
        </w:rPr>
      </w:pPr>
    </w:p>
    <w:p w:rsidR="00066F3C" w:rsidRDefault="00066F3C" w:rsidP="00066F3C">
      <w:pPr>
        <w:pStyle w:val="ListParagraph"/>
        <w:shd w:val="clear" w:color="auto" w:fill="FFFFFF"/>
        <w:spacing w:before="100" w:after="0" w:line="240" w:lineRule="auto"/>
        <w:rPr>
          <w:rFonts w:ascii="Georgia" w:eastAsia="Times New Roman" w:hAnsi="Georgia" w:cs="Times New Roman"/>
          <w:spacing w:val="-1"/>
          <w:sz w:val="26"/>
          <w:szCs w:val="26"/>
        </w:rPr>
      </w:pPr>
      <w:r>
        <w:rPr>
          <w:rFonts w:ascii="Georgia" w:eastAsia="Times New Roman" w:hAnsi="Georgia" w:cs="Times New Roman"/>
          <w:spacing w:val="-1"/>
          <w:sz w:val="26"/>
          <w:szCs w:val="26"/>
        </w:rPr>
        <w:t>This is a design pattern that contains family of algorithm and individual algorithm can be selected at runtime.</w:t>
      </w:r>
    </w:p>
    <w:p w:rsidR="00A16063" w:rsidRDefault="00A16063" w:rsidP="00066F3C">
      <w:pPr>
        <w:pStyle w:val="ListParagraph"/>
        <w:shd w:val="clear" w:color="auto" w:fill="FFFFFF"/>
        <w:spacing w:before="100" w:after="0" w:line="240" w:lineRule="auto"/>
        <w:rPr>
          <w:rFonts w:ascii="Georgia" w:eastAsia="Times New Roman" w:hAnsi="Georgia" w:cs="Times New Roman"/>
          <w:spacing w:val="-1"/>
          <w:sz w:val="26"/>
          <w:szCs w:val="26"/>
        </w:rPr>
      </w:pPr>
      <w:r>
        <w:rPr>
          <w:rFonts w:ascii="Georgia" w:eastAsia="Times New Roman" w:hAnsi="Georgia" w:cs="Times New Roman"/>
          <w:spacing w:val="-1"/>
          <w:sz w:val="26"/>
          <w:szCs w:val="26"/>
        </w:rPr>
        <w:t>It relies on composition instead of inheritance for code reuse.</w:t>
      </w:r>
    </w:p>
    <w:p w:rsidR="00A16063" w:rsidRDefault="00A16063" w:rsidP="00066F3C">
      <w:pPr>
        <w:pStyle w:val="ListParagraph"/>
        <w:shd w:val="clear" w:color="auto" w:fill="FFFFFF"/>
        <w:spacing w:before="100" w:after="0" w:line="240" w:lineRule="auto"/>
        <w:rPr>
          <w:rFonts w:ascii="Georgia" w:eastAsia="Times New Roman" w:hAnsi="Georgia" w:cs="Times New Roman"/>
          <w:spacing w:val="-1"/>
          <w:sz w:val="26"/>
          <w:szCs w:val="26"/>
        </w:rPr>
      </w:pPr>
      <w:r>
        <w:rPr>
          <w:noProof/>
        </w:rPr>
        <w:drawing>
          <wp:inline distT="0" distB="0" distL="0" distR="0">
            <wp:extent cx="5211371" cy="3108960"/>
            <wp:effectExtent l="19050" t="0" r="8329" b="0"/>
            <wp:docPr id="23" name="Picture 13"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1"/>
                    <pic:cNvPicPr>
                      <a:picLocks noChangeAspect="1" noChangeArrowheads="1"/>
                    </pic:cNvPicPr>
                  </pic:nvPicPr>
                  <pic:blipFill>
                    <a:blip r:embed="rId46"/>
                    <a:srcRect/>
                    <a:stretch>
                      <a:fillRect/>
                    </a:stretch>
                  </pic:blipFill>
                  <pic:spPr bwMode="auto">
                    <a:xfrm>
                      <a:off x="0" y="0"/>
                      <a:ext cx="5209914" cy="3108091"/>
                    </a:xfrm>
                    <a:prstGeom prst="rect">
                      <a:avLst/>
                    </a:prstGeom>
                    <a:noFill/>
                    <a:ln w="9525">
                      <a:noFill/>
                      <a:miter lim="800000"/>
                      <a:headEnd/>
                      <a:tailEnd/>
                    </a:ln>
                  </pic:spPr>
                </pic:pic>
              </a:graphicData>
            </a:graphic>
          </wp:inline>
        </w:drawing>
      </w:r>
    </w:p>
    <w:p w:rsidR="006F6EE8" w:rsidRPr="006F6EE8" w:rsidRDefault="006F6EE8" w:rsidP="006F6EE8">
      <w:pPr>
        <w:shd w:val="clear" w:color="auto" w:fill="FFFFFF"/>
        <w:spacing w:after="0" w:line="240" w:lineRule="auto"/>
        <w:jc w:val="both"/>
        <w:textAlignment w:val="baseline"/>
        <w:rPr>
          <w:rFonts w:ascii="Helvetica" w:eastAsia="Times New Roman" w:hAnsi="Helvetica" w:cs="Times New Roman"/>
          <w:color w:val="000000"/>
          <w:sz w:val="24"/>
          <w:szCs w:val="24"/>
        </w:rPr>
      </w:pPr>
      <w:r w:rsidRPr="006F6EE8">
        <w:rPr>
          <w:rFonts w:ascii="Helvetica" w:eastAsia="Times New Roman" w:hAnsi="Helvetica" w:cs="Times New Roman"/>
          <w:b/>
          <w:bCs/>
          <w:color w:val="000000"/>
          <w:sz w:val="19"/>
        </w:rPr>
        <w:t>Advantages:</w:t>
      </w:r>
    </w:p>
    <w:p w:rsidR="006F6EE8" w:rsidRPr="006F6EE8" w:rsidRDefault="006F6EE8" w:rsidP="006F6EE8">
      <w:pPr>
        <w:numPr>
          <w:ilvl w:val="0"/>
          <w:numId w:val="12"/>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A family of algorithms can be defined as a class hierarchy and can be used interchangeably to alter application behavior without changing its architecture.</w:t>
      </w:r>
    </w:p>
    <w:p w:rsidR="006F6EE8" w:rsidRPr="006F6EE8" w:rsidRDefault="006F6EE8" w:rsidP="006F6EE8">
      <w:pPr>
        <w:numPr>
          <w:ilvl w:val="0"/>
          <w:numId w:val="12"/>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By encapsulating the algorithm separately, new algorithms complying with the same interface can be easily introduced.</w:t>
      </w:r>
    </w:p>
    <w:p w:rsidR="006F6EE8" w:rsidRPr="006F6EE8" w:rsidRDefault="006F6EE8" w:rsidP="006F6EE8">
      <w:pPr>
        <w:numPr>
          <w:ilvl w:val="0"/>
          <w:numId w:val="12"/>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The application can switch strategies at run-time.</w:t>
      </w:r>
    </w:p>
    <w:p w:rsidR="006F6EE8" w:rsidRPr="006F6EE8" w:rsidRDefault="006F6EE8" w:rsidP="006F6EE8">
      <w:pPr>
        <w:numPr>
          <w:ilvl w:val="0"/>
          <w:numId w:val="12"/>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Strategy enables the clients to choose the required algorithm, without using a “switch” statement or a series of “if-else” statements.</w:t>
      </w:r>
    </w:p>
    <w:p w:rsidR="006F6EE8" w:rsidRPr="006F6EE8" w:rsidRDefault="006F6EE8" w:rsidP="006F6EE8">
      <w:pPr>
        <w:numPr>
          <w:ilvl w:val="0"/>
          <w:numId w:val="12"/>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Data structures used for implementing the algorithm are completely encapsulated in Strategy classes. Therefore, the implementation of an algorithm can be changed without affecting the Context class.</w:t>
      </w:r>
    </w:p>
    <w:p w:rsidR="006F6EE8" w:rsidRPr="006F6EE8" w:rsidRDefault="006F6EE8" w:rsidP="006F6EE8">
      <w:pPr>
        <w:shd w:val="clear" w:color="auto" w:fill="FFFFFF"/>
        <w:spacing w:after="0" w:line="240" w:lineRule="auto"/>
        <w:jc w:val="both"/>
        <w:textAlignment w:val="baseline"/>
        <w:rPr>
          <w:rFonts w:ascii="Helvetica" w:eastAsia="Times New Roman" w:hAnsi="Helvetica" w:cs="Times New Roman"/>
          <w:color w:val="000000"/>
          <w:sz w:val="24"/>
          <w:szCs w:val="24"/>
        </w:rPr>
      </w:pPr>
      <w:r w:rsidRPr="006F6EE8">
        <w:rPr>
          <w:rFonts w:ascii="Helvetica" w:eastAsia="Times New Roman" w:hAnsi="Helvetica" w:cs="Times New Roman"/>
          <w:b/>
          <w:bCs/>
          <w:color w:val="000000"/>
          <w:sz w:val="19"/>
        </w:rPr>
        <w:t>Disadvantages:</w:t>
      </w:r>
    </w:p>
    <w:p w:rsidR="006F6EE8" w:rsidRPr="006F6EE8" w:rsidRDefault="006F6EE8" w:rsidP="006F6EE8">
      <w:pPr>
        <w:numPr>
          <w:ilvl w:val="0"/>
          <w:numId w:val="13"/>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The application must be aware of all the strategies to select the right one for the right situation.</w:t>
      </w:r>
    </w:p>
    <w:p w:rsidR="006F6EE8" w:rsidRPr="006F6EE8" w:rsidRDefault="006F6EE8" w:rsidP="006F6EE8">
      <w:pPr>
        <w:numPr>
          <w:ilvl w:val="0"/>
          <w:numId w:val="13"/>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 xml:space="preserve">Context and the Strategy classes normally communicate through the interface specified by the abstract Strategy base class. Strategy base class must expose interface for all the required </w:t>
      </w:r>
      <w:proofErr w:type="spellStart"/>
      <w:r w:rsidRPr="006F6EE8">
        <w:rPr>
          <w:rFonts w:ascii="Helvetica" w:eastAsia="Times New Roman" w:hAnsi="Helvetica" w:cs="Times New Roman"/>
          <w:color w:val="000000"/>
          <w:sz w:val="16"/>
          <w:szCs w:val="16"/>
        </w:rPr>
        <w:t>behaviours</w:t>
      </w:r>
      <w:proofErr w:type="spellEnd"/>
      <w:r w:rsidRPr="006F6EE8">
        <w:rPr>
          <w:rFonts w:ascii="Helvetica" w:eastAsia="Times New Roman" w:hAnsi="Helvetica" w:cs="Times New Roman"/>
          <w:color w:val="000000"/>
          <w:sz w:val="16"/>
          <w:szCs w:val="16"/>
        </w:rPr>
        <w:t>, which some concrete Strategy classes might not implement.</w:t>
      </w:r>
    </w:p>
    <w:p w:rsidR="006F6EE8" w:rsidRPr="006F6EE8" w:rsidRDefault="006F6EE8" w:rsidP="006F6EE8">
      <w:pPr>
        <w:numPr>
          <w:ilvl w:val="0"/>
          <w:numId w:val="13"/>
        </w:numPr>
        <w:shd w:val="clear" w:color="auto" w:fill="FFFFFF"/>
        <w:spacing w:after="0" w:line="240" w:lineRule="auto"/>
        <w:ind w:left="451"/>
        <w:jc w:val="both"/>
        <w:textAlignment w:val="baseline"/>
        <w:rPr>
          <w:rFonts w:ascii="Helvetica" w:eastAsia="Times New Roman" w:hAnsi="Helvetica" w:cs="Times New Roman"/>
          <w:color w:val="000000"/>
          <w:sz w:val="16"/>
          <w:szCs w:val="16"/>
        </w:rPr>
      </w:pPr>
      <w:r w:rsidRPr="006F6EE8">
        <w:rPr>
          <w:rFonts w:ascii="Helvetica" w:eastAsia="Times New Roman" w:hAnsi="Helvetica" w:cs="Times New Roman"/>
          <w:color w:val="000000"/>
          <w:sz w:val="16"/>
          <w:szCs w:val="16"/>
        </w:rPr>
        <w:t>In most cases, the application configures the Context with the required Strategy object. Therefore, the application needs to create and maintain two objects in place of one.</w:t>
      </w:r>
    </w:p>
    <w:p w:rsidR="006F6EE8" w:rsidRDefault="006F6EE8" w:rsidP="00066F3C">
      <w:pPr>
        <w:pStyle w:val="ListParagraph"/>
        <w:shd w:val="clear" w:color="auto" w:fill="FFFFFF"/>
        <w:spacing w:before="100" w:after="0" w:line="240" w:lineRule="auto"/>
        <w:rPr>
          <w:rFonts w:ascii="Georgia" w:eastAsia="Times New Roman" w:hAnsi="Georgia" w:cs="Times New Roman"/>
          <w:spacing w:val="-1"/>
          <w:sz w:val="26"/>
          <w:szCs w:val="26"/>
        </w:rPr>
      </w:pPr>
    </w:p>
    <w:p w:rsidR="00054CC3" w:rsidRDefault="00054CC3" w:rsidP="00054CC3">
      <w:pPr>
        <w:pStyle w:val="ListParagraph"/>
        <w:numPr>
          <w:ilvl w:val="0"/>
          <w:numId w:val="1"/>
        </w:numPr>
        <w:rPr>
          <w:rFonts w:eastAsia="Times New Roman"/>
        </w:rPr>
      </w:pPr>
      <w:proofErr w:type="spellStart"/>
      <w:r>
        <w:rPr>
          <w:rFonts w:eastAsia="Times New Roman"/>
        </w:rPr>
        <w:t>SQl</w:t>
      </w:r>
      <w:proofErr w:type="spellEnd"/>
      <w:r>
        <w:rPr>
          <w:rFonts w:eastAsia="Times New Roman"/>
        </w:rPr>
        <w:t xml:space="preserve"> </w:t>
      </w:r>
      <w:proofErr w:type="spellStart"/>
      <w:r>
        <w:rPr>
          <w:rFonts w:eastAsia="Times New Roman"/>
        </w:rPr>
        <w:t>vs</w:t>
      </w:r>
      <w:proofErr w:type="spellEnd"/>
      <w:r>
        <w:rPr>
          <w:rFonts w:eastAsia="Times New Roman"/>
        </w:rPr>
        <w:t xml:space="preserve"> </w:t>
      </w:r>
      <w:proofErr w:type="spellStart"/>
      <w:r>
        <w:rPr>
          <w:rFonts w:eastAsia="Times New Roman"/>
        </w:rPr>
        <w:t>NoSQL</w:t>
      </w:r>
      <w:proofErr w:type="spellEnd"/>
    </w:p>
    <w:tbl>
      <w:tblPr>
        <w:tblStyle w:val="TableGrid"/>
        <w:tblW w:w="0" w:type="auto"/>
        <w:tblInd w:w="720" w:type="dxa"/>
        <w:tblLook w:val="04A0"/>
      </w:tblPr>
      <w:tblGrid>
        <w:gridCol w:w="4874"/>
        <w:gridCol w:w="4882"/>
      </w:tblGrid>
      <w:tr w:rsidR="00054CC3" w:rsidTr="00054CC3">
        <w:tc>
          <w:tcPr>
            <w:tcW w:w="5238" w:type="dxa"/>
          </w:tcPr>
          <w:p w:rsidR="00054CC3" w:rsidRDefault="00054CC3" w:rsidP="00054CC3">
            <w:pPr>
              <w:pStyle w:val="ListParagraph"/>
              <w:ind w:left="0"/>
              <w:rPr>
                <w:rFonts w:eastAsia="Times New Roman"/>
              </w:rPr>
            </w:pPr>
            <w:proofErr w:type="spellStart"/>
            <w:r>
              <w:rPr>
                <w:rFonts w:eastAsia="Times New Roman"/>
              </w:rPr>
              <w:t>Sql</w:t>
            </w:r>
            <w:proofErr w:type="spellEnd"/>
          </w:p>
        </w:tc>
        <w:tc>
          <w:tcPr>
            <w:tcW w:w="5238" w:type="dxa"/>
          </w:tcPr>
          <w:p w:rsidR="00054CC3" w:rsidRDefault="00054CC3" w:rsidP="00054CC3">
            <w:pPr>
              <w:pStyle w:val="ListParagraph"/>
              <w:ind w:left="0"/>
              <w:rPr>
                <w:rFonts w:eastAsia="Times New Roman"/>
              </w:rPr>
            </w:pPr>
            <w:proofErr w:type="spellStart"/>
            <w:r>
              <w:rPr>
                <w:rFonts w:eastAsia="Times New Roman"/>
              </w:rPr>
              <w:t>NoSql</w:t>
            </w:r>
            <w:proofErr w:type="spellEnd"/>
          </w:p>
        </w:tc>
      </w:tr>
      <w:tr w:rsidR="00054CC3" w:rsidTr="00054CC3">
        <w:tc>
          <w:tcPr>
            <w:tcW w:w="5238" w:type="dxa"/>
          </w:tcPr>
          <w:p w:rsidR="00054CC3" w:rsidRDefault="00054CC3" w:rsidP="00054CC3">
            <w:pPr>
              <w:pStyle w:val="ListParagraph"/>
              <w:ind w:left="0"/>
              <w:rPr>
                <w:rFonts w:eastAsia="Times New Roman"/>
              </w:rPr>
            </w:pPr>
            <w:r>
              <w:rPr>
                <w:rFonts w:eastAsia="Times New Roman"/>
              </w:rPr>
              <w:t>Structure: Table based</w:t>
            </w:r>
          </w:p>
        </w:tc>
        <w:tc>
          <w:tcPr>
            <w:tcW w:w="5238" w:type="dxa"/>
          </w:tcPr>
          <w:p w:rsidR="00054CC3" w:rsidRDefault="00054CC3" w:rsidP="00054CC3">
            <w:pPr>
              <w:pStyle w:val="ListParagraph"/>
              <w:ind w:left="0"/>
              <w:rPr>
                <w:rFonts w:eastAsia="Times New Roman"/>
              </w:rPr>
            </w:pPr>
            <w:r>
              <w:rPr>
                <w:rFonts w:eastAsia="Times New Roman"/>
              </w:rPr>
              <w:t>Key-value based, document based, wide-column based, graph based</w:t>
            </w:r>
          </w:p>
        </w:tc>
      </w:tr>
      <w:tr w:rsidR="00054CC3" w:rsidTr="00054CC3">
        <w:tc>
          <w:tcPr>
            <w:tcW w:w="5238" w:type="dxa"/>
          </w:tcPr>
          <w:p w:rsidR="00054CC3" w:rsidRDefault="00054CC3" w:rsidP="00054CC3">
            <w:pPr>
              <w:pStyle w:val="ListParagraph"/>
              <w:ind w:left="0"/>
              <w:rPr>
                <w:rFonts w:eastAsia="Times New Roman"/>
              </w:rPr>
            </w:pPr>
            <w:r>
              <w:rPr>
                <w:rFonts w:eastAsia="Times New Roman"/>
              </w:rPr>
              <w:t xml:space="preserve">Ex: </w:t>
            </w:r>
            <w:proofErr w:type="spellStart"/>
            <w:r>
              <w:rPr>
                <w:rFonts w:eastAsia="Times New Roman"/>
              </w:rPr>
              <w:t>MySql</w:t>
            </w:r>
            <w:proofErr w:type="spellEnd"/>
            <w:r>
              <w:rPr>
                <w:rFonts w:eastAsia="Times New Roman"/>
              </w:rPr>
              <w:t xml:space="preserve">, Oracle, </w:t>
            </w:r>
            <w:proofErr w:type="spellStart"/>
            <w:r>
              <w:rPr>
                <w:rFonts w:eastAsia="Times New Roman"/>
              </w:rPr>
              <w:t>PostgreSQL</w:t>
            </w:r>
            <w:proofErr w:type="spellEnd"/>
            <w:r>
              <w:rPr>
                <w:rFonts w:eastAsia="Times New Roman"/>
              </w:rPr>
              <w:t>, Microsoft SQL Server</w:t>
            </w:r>
          </w:p>
        </w:tc>
        <w:tc>
          <w:tcPr>
            <w:tcW w:w="5238" w:type="dxa"/>
          </w:tcPr>
          <w:p w:rsidR="00054CC3" w:rsidRDefault="00054CC3" w:rsidP="00054CC3">
            <w:pPr>
              <w:pStyle w:val="ListParagraph"/>
              <w:ind w:left="0"/>
              <w:rPr>
                <w:rFonts w:eastAsia="Times New Roman"/>
              </w:rPr>
            </w:pPr>
            <w:r>
              <w:rPr>
                <w:rFonts w:eastAsia="Times New Roman"/>
              </w:rPr>
              <w:t xml:space="preserve">Ex: </w:t>
            </w:r>
            <w:proofErr w:type="spellStart"/>
            <w:r>
              <w:rPr>
                <w:rFonts w:eastAsia="Times New Roman"/>
              </w:rPr>
              <w:t>MongoDB</w:t>
            </w:r>
            <w:proofErr w:type="spellEnd"/>
            <w:r>
              <w:rPr>
                <w:rFonts w:eastAsia="Times New Roman"/>
              </w:rPr>
              <w:t xml:space="preserve">, </w:t>
            </w:r>
            <w:proofErr w:type="spellStart"/>
            <w:r>
              <w:rPr>
                <w:rFonts w:eastAsia="Times New Roman"/>
              </w:rPr>
              <w:t>CouchDB</w:t>
            </w:r>
            <w:proofErr w:type="spellEnd"/>
            <w:r>
              <w:rPr>
                <w:rFonts w:eastAsia="Times New Roman"/>
              </w:rPr>
              <w:t xml:space="preserve">, Big Table, </w:t>
            </w:r>
            <w:proofErr w:type="spellStart"/>
            <w:r>
              <w:rPr>
                <w:rFonts w:eastAsia="Times New Roman"/>
              </w:rPr>
              <w:t>Redis</w:t>
            </w:r>
            <w:proofErr w:type="spellEnd"/>
            <w:r>
              <w:rPr>
                <w:rFonts w:eastAsia="Times New Roman"/>
              </w:rPr>
              <w:t>, Cassandra</w:t>
            </w:r>
          </w:p>
        </w:tc>
      </w:tr>
      <w:tr w:rsidR="00A9536F" w:rsidTr="00054CC3">
        <w:tc>
          <w:tcPr>
            <w:tcW w:w="5238" w:type="dxa"/>
          </w:tcPr>
          <w:p w:rsidR="00A9536F" w:rsidRDefault="00A9536F" w:rsidP="00054CC3">
            <w:pPr>
              <w:pStyle w:val="ListParagraph"/>
              <w:ind w:left="0"/>
              <w:rPr>
                <w:rFonts w:eastAsia="Times New Roman"/>
              </w:rPr>
            </w:pPr>
            <w:r>
              <w:rPr>
                <w:rFonts w:eastAsia="Times New Roman"/>
              </w:rPr>
              <w:t xml:space="preserve">Better for: applications that require multi-row transactions like accounting system, inventory </w:t>
            </w:r>
            <w:r>
              <w:rPr>
                <w:rFonts w:eastAsia="Times New Roman"/>
              </w:rPr>
              <w:lastRenderedPageBreak/>
              <w:t>system.</w:t>
            </w:r>
          </w:p>
        </w:tc>
        <w:tc>
          <w:tcPr>
            <w:tcW w:w="5238" w:type="dxa"/>
          </w:tcPr>
          <w:p w:rsidR="00A9536F" w:rsidRDefault="00A9536F" w:rsidP="00A9536F">
            <w:pPr>
              <w:pStyle w:val="ListParagraph"/>
              <w:ind w:left="0"/>
              <w:rPr>
                <w:rFonts w:eastAsia="Times New Roman"/>
              </w:rPr>
            </w:pPr>
            <w:r>
              <w:rPr>
                <w:rFonts w:eastAsia="Times New Roman"/>
              </w:rPr>
              <w:lastRenderedPageBreak/>
              <w:t>Better for: if schema continues to change, real-time analytics, content management system</w:t>
            </w:r>
          </w:p>
        </w:tc>
      </w:tr>
    </w:tbl>
    <w:p w:rsidR="00054CC3" w:rsidRPr="00054CC3" w:rsidRDefault="00054CC3" w:rsidP="00054CC3">
      <w:pPr>
        <w:pStyle w:val="ListParagraph"/>
        <w:rPr>
          <w:rFonts w:eastAsia="Times New Roman"/>
        </w:rPr>
      </w:pPr>
    </w:p>
    <w:p w:rsidR="00650E10" w:rsidRPr="00650E10" w:rsidRDefault="00650E10" w:rsidP="00650E10">
      <w:pPr>
        <w:pStyle w:val="ListParagraph"/>
        <w:shd w:val="clear" w:color="auto" w:fill="FFFFFF"/>
        <w:spacing w:before="100" w:after="0" w:line="240" w:lineRule="auto"/>
        <w:rPr>
          <w:rFonts w:ascii="Georgia" w:eastAsia="Times New Roman" w:hAnsi="Georgia" w:cs="Times New Roman"/>
          <w:spacing w:val="-1"/>
          <w:sz w:val="26"/>
          <w:szCs w:val="26"/>
        </w:rPr>
      </w:pPr>
    </w:p>
    <w:p w:rsidR="00B57F79" w:rsidRDefault="00B57F79" w:rsidP="00B57F79">
      <w:pPr>
        <w:pStyle w:val="Heading1"/>
        <w:numPr>
          <w:ilvl w:val="0"/>
          <w:numId w:val="1"/>
        </w:numPr>
        <w:spacing w:before="0" w:after="200"/>
        <w:rPr>
          <w:color w:val="000000"/>
          <w:sz w:val="45"/>
          <w:szCs w:val="45"/>
        </w:rPr>
      </w:pPr>
      <w:r>
        <w:rPr>
          <w:color w:val="000000"/>
          <w:sz w:val="45"/>
          <w:szCs w:val="45"/>
        </w:rPr>
        <w:t>Java 8 Features with Examples</w:t>
      </w:r>
    </w:p>
    <w:p w:rsidR="00B57F79" w:rsidRDefault="00B57F79" w:rsidP="00B57F79">
      <w:pPr>
        <w:pStyle w:val="entry-meta"/>
        <w:spacing w:before="0" w:beforeAutospacing="0" w:after="301" w:afterAutospacing="0"/>
        <w:rPr>
          <w:caps/>
          <w:color w:val="999999"/>
          <w:sz w:val="15"/>
          <w:szCs w:val="15"/>
        </w:rPr>
      </w:pPr>
      <w:r>
        <w:rPr>
          <w:caps/>
          <w:color w:val="999999"/>
          <w:sz w:val="15"/>
          <w:szCs w:val="15"/>
        </w:rPr>
        <w:t>APRIL 6, 2018 BY </w:t>
      </w:r>
      <w:hyperlink r:id="rId47" w:history="1">
        <w:r>
          <w:rPr>
            <w:rStyle w:val="entry-author-name"/>
            <w:caps/>
            <w:color w:val="FF0000"/>
            <w:sz w:val="15"/>
            <w:szCs w:val="15"/>
          </w:rPr>
          <w:t>PANKAJ</w:t>
        </w:r>
      </w:hyperlink>
      <w:r>
        <w:rPr>
          <w:caps/>
          <w:color w:val="999999"/>
          <w:sz w:val="15"/>
          <w:szCs w:val="15"/>
        </w:rPr>
        <w:t> </w:t>
      </w:r>
      <w:hyperlink r:id="rId48" w:anchor="comments" w:history="1">
        <w:r>
          <w:rPr>
            <w:rStyle w:val="Hyperlink"/>
            <w:caps/>
            <w:color w:val="FF0000"/>
            <w:sz w:val="15"/>
            <w:szCs w:val="15"/>
          </w:rPr>
          <w:t>70 COMMENTS</w:t>
        </w:r>
      </w:hyperlink>
    </w:p>
    <w:p w:rsidR="00B57F79" w:rsidRDefault="00B57F79" w:rsidP="00B57F79">
      <w:pPr>
        <w:pStyle w:val="NormalWeb"/>
        <w:shd w:val="clear" w:color="auto" w:fill="FFFFFF"/>
        <w:spacing w:before="0" w:beforeAutospacing="0" w:after="326" w:afterAutospacing="0"/>
        <w:rPr>
          <w:rFonts w:ascii="Arial" w:hAnsi="Arial" w:cs="Arial"/>
          <w:color w:val="000000"/>
          <w:sz w:val="20"/>
          <w:szCs w:val="20"/>
        </w:rPr>
      </w:pPr>
      <w:r>
        <w:rPr>
          <w:rStyle w:val="Strong"/>
          <w:rFonts w:ascii="Arial" w:hAnsi="Arial" w:cs="Arial"/>
          <w:color w:val="000000"/>
          <w:sz w:val="20"/>
          <w:szCs w:val="20"/>
        </w:rPr>
        <w:t>Java 8</w:t>
      </w:r>
      <w:r>
        <w:rPr>
          <w:rFonts w:ascii="Arial" w:hAnsi="Arial" w:cs="Arial"/>
          <w:color w:val="000000"/>
          <w:sz w:val="20"/>
          <w:szCs w:val="20"/>
        </w:rPr>
        <w:t> was released in 18th March 2014, so it’s high time to look into Java 8 Features. In this tutorial, we will look into Java 8 features with examples.</w:t>
      </w:r>
    </w:p>
    <w:p w:rsidR="00B57F79" w:rsidRDefault="00B57F79" w:rsidP="00B57F79">
      <w:pPr>
        <w:pStyle w:val="Heading2"/>
        <w:shd w:val="clear" w:color="auto" w:fill="FFFFFF"/>
        <w:spacing w:before="0" w:after="200"/>
        <w:rPr>
          <w:rFonts w:ascii="Arial" w:hAnsi="Arial" w:cs="Arial"/>
          <w:color w:val="000000"/>
          <w:sz w:val="38"/>
          <w:szCs w:val="38"/>
        </w:rPr>
      </w:pPr>
      <w:r>
        <w:rPr>
          <w:rFonts w:ascii="Arial" w:hAnsi="Arial" w:cs="Arial"/>
          <w:color w:val="000000"/>
          <w:sz w:val="38"/>
          <w:szCs w:val="38"/>
        </w:rPr>
        <w:t>Java 8 Features</w:t>
      </w:r>
    </w:p>
    <w:p w:rsidR="00B57F79" w:rsidRDefault="00B57F79" w:rsidP="00B57F79">
      <w:pPr>
        <w:pStyle w:val="NormalWeb"/>
        <w:shd w:val="clear" w:color="auto" w:fill="FFFFFF"/>
        <w:spacing w:before="0" w:beforeAutospacing="0" w:after="326" w:afterAutospacing="0"/>
        <w:rPr>
          <w:rFonts w:ascii="Arial" w:hAnsi="Arial" w:cs="Arial"/>
          <w:color w:val="000000"/>
          <w:sz w:val="20"/>
          <w:szCs w:val="20"/>
        </w:rPr>
      </w:pPr>
      <w:r>
        <w:rPr>
          <w:rFonts w:ascii="Arial" w:hAnsi="Arial" w:cs="Arial"/>
          <w:noProof/>
          <w:color w:val="FF0000"/>
          <w:sz w:val="20"/>
          <w:szCs w:val="20"/>
        </w:rPr>
        <w:drawing>
          <wp:inline distT="0" distB="0" distL="0" distR="0">
            <wp:extent cx="5335270" cy="2997835"/>
            <wp:effectExtent l="19050" t="0" r="0" b="0"/>
            <wp:docPr id="17" name="Picture 1" descr="java 8 features, java 8 features with examples, java 8, java 1.8 features, java 8 interview questions, java 8 new featur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8 features, java 8 features with examples, java 8, java 1.8 features, java 8 interview questions, java 8 new features">
                      <a:hlinkClick r:id="rId49"/>
                    </pic:cNvPr>
                    <pic:cNvPicPr>
                      <a:picLocks noChangeAspect="1" noChangeArrowheads="1"/>
                    </pic:cNvPicPr>
                  </pic:nvPicPr>
                  <pic:blipFill>
                    <a:blip r:embed="rId50"/>
                    <a:srcRect/>
                    <a:stretch>
                      <a:fillRect/>
                    </a:stretch>
                  </pic:blipFill>
                  <pic:spPr bwMode="auto">
                    <a:xfrm>
                      <a:off x="0" y="0"/>
                      <a:ext cx="5335270" cy="2997835"/>
                    </a:xfrm>
                    <a:prstGeom prst="rect">
                      <a:avLst/>
                    </a:prstGeom>
                    <a:noFill/>
                    <a:ln w="9525">
                      <a:noFill/>
                      <a:miter lim="800000"/>
                      <a:headEnd/>
                      <a:tailEnd/>
                    </a:ln>
                  </pic:spPr>
                </pic:pic>
              </a:graphicData>
            </a:graphic>
          </wp:inline>
        </w:drawing>
      </w:r>
    </w:p>
    <w:p w:rsidR="00B57F79" w:rsidRDefault="00B57F79" w:rsidP="00B57F79">
      <w:pPr>
        <w:pStyle w:val="NormalWeb"/>
        <w:shd w:val="clear" w:color="auto" w:fill="FFFFFF"/>
        <w:spacing w:before="0" w:beforeAutospacing="0" w:after="326" w:afterAutospacing="0"/>
        <w:rPr>
          <w:rFonts w:ascii="Arial" w:hAnsi="Arial" w:cs="Arial"/>
          <w:color w:val="000000"/>
          <w:sz w:val="20"/>
          <w:szCs w:val="20"/>
        </w:rPr>
      </w:pPr>
      <w:r>
        <w:rPr>
          <w:rFonts w:ascii="Arial" w:hAnsi="Arial" w:cs="Arial"/>
          <w:color w:val="000000"/>
          <w:sz w:val="20"/>
          <w:szCs w:val="20"/>
        </w:rPr>
        <w:t>Some of the important Java 8 features are;</w:t>
      </w:r>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1" w:anchor="iterable-forEach" w:history="1">
        <w:proofErr w:type="spellStart"/>
        <w:r w:rsidR="00B57F79">
          <w:rPr>
            <w:rStyle w:val="Hyperlink"/>
            <w:rFonts w:ascii="Arial" w:hAnsi="Arial" w:cs="Arial"/>
            <w:color w:val="FF0000"/>
            <w:sz w:val="20"/>
            <w:szCs w:val="20"/>
          </w:rPr>
          <w:t>forEach</w:t>
        </w:r>
        <w:proofErr w:type="spellEnd"/>
        <w:r w:rsidR="00B57F79">
          <w:rPr>
            <w:rStyle w:val="Hyperlink"/>
            <w:rFonts w:ascii="Arial" w:hAnsi="Arial" w:cs="Arial"/>
            <w:color w:val="FF0000"/>
            <w:sz w:val="20"/>
            <w:szCs w:val="20"/>
          </w:rPr>
          <w:t xml:space="preserve">() method in </w:t>
        </w:r>
        <w:proofErr w:type="spellStart"/>
        <w:r w:rsidR="00B57F79">
          <w:rPr>
            <w:rStyle w:val="Hyperlink"/>
            <w:rFonts w:ascii="Arial" w:hAnsi="Arial" w:cs="Arial"/>
            <w:color w:val="FF0000"/>
            <w:sz w:val="20"/>
            <w:szCs w:val="20"/>
          </w:rPr>
          <w:t>Iterable</w:t>
        </w:r>
        <w:proofErr w:type="spellEnd"/>
        <w:r w:rsidR="00B57F79">
          <w:rPr>
            <w:rStyle w:val="Hyperlink"/>
            <w:rFonts w:ascii="Arial" w:hAnsi="Arial" w:cs="Arial"/>
            <w:color w:val="FF0000"/>
            <w:sz w:val="20"/>
            <w:szCs w:val="20"/>
          </w:rPr>
          <w:t xml:space="preserve"> interface</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2" w:anchor="interface-default-static-method" w:history="1">
        <w:r w:rsidR="00B57F79">
          <w:rPr>
            <w:rStyle w:val="Hyperlink"/>
            <w:rFonts w:ascii="Arial" w:hAnsi="Arial" w:cs="Arial"/>
            <w:color w:val="FF0000"/>
            <w:sz w:val="20"/>
            <w:szCs w:val="20"/>
          </w:rPr>
          <w:t>default and static methods in Interfaces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3" w:anchor="functional-interface-lambdas" w:history="1">
        <w:r w:rsidR="00B57F79">
          <w:rPr>
            <w:rStyle w:val="Hyperlink"/>
            <w:rFonts w:ascii="Arial" w:hAnsi="Arial" w:cs="Arial"/>
            <w:color w:val="FF0000"/>
            <w:sz w:val="20"/>
            <w:szCs w:val="20"/>
          </w:rPr>
          <w:t>Functional Interfaces and Lambda Expressions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4" w:anchor="java-stream-api" w:history="1">
        <w:r w:rsidR="00B57F79">
          <w:rPr>
            <w:rStyle w:val="Hyperlink"/>
            <w:rFonts w:ascii="Arial" w:hAnsi="Arial" w:cs="Arial"/>
            <w:color w:val="FF0000"/>
            <w:sz w:val="20"/>
            <w:szCs w:val="20"/>
          </w:rPr>
          <w:t>Java Stream API for Bulk Data Operations on Collections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5" w:anchor="java8-time" w:history="1">
        <w:r w:rsidR="00B57F79">
          <w:rPr>
            <w:rStyle w:val="Hyperlink"/>
            <w:rFonts w:ascii="Arial" w:hAnsi="Arial" w:cs="Arial"/>
            <w:color w:val="FF0000"/>
            <w:sz w:val="20"/>
            <w:szCs w:val="20"/>
          </w:rPr>
          <w:t>Java Time API</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6" w:anchor="java8-collection" w:history="1">
        <w:r w:rsidR="00B57F79">
          <w:rPr>
            <w:rStyle w:val="Hyperlink"/>
            <w:rFonts w:ascii="Arial" w:hAnsi="Arial" w:cs="Arial"/>
            <w:color w:val="FF0000"/>
            <w:sz w:val="20"/>
            <w:szCs w:val="20"/>
          </w:rPr>
          <w:t>Collection API improvements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7" w:anchor="java8-concurrency" w:history="1">
        <w:r w:rsidR="00B57F79">
          <w:rPr>
            <w:rStyle w:val="Hyperlink"/>
            <w:rFonts w:ascii="Arial" w:hAnsi="Arial" w:cs="Arial"/>
            <w:color w:val="FF0000"/>
            <w:sz w:val="20"/>
            <w:szCs w:val="20"/>
          </w:rPr>
          <w:t>Concurrency API improvements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8" w:anchor="java8-io" w:history="1">
        <w:r w:rsidR="00B57F79">
          <w:rPr>
            <w:rStyle w:val="Hyperlink"/>
            <w:rFonts w:ascii="Arial" w:hAnsi="Arial" w:cs="Arial"/>
            <w:color w:val="FF0000"/>
            <w:sz w:val="20"/>
            <w:szCs w:val="20"/>
          </w:rPr>
          <w:t>Java IO improvements</w:t>
        </w:r>
      </w:hyperlink>
    </w:p>
    <w:p w:rsidR="00B57F79" w:rsidRDefault="00175C77" w:rsidP="00B57F79">
      <w:pPr>
        <w:numPr>
          <w:ilvl w:val="0"/>
          <w:numId w:val="14"/>
        </w:numPr>
        <w:shd w:val="clear" w:color="auto" w:fill="FFFFFF"/>
        <w:spacing w:before="100" w:beforeAutospacing="1" w:after="100" w:afterAutospacing="1" w:line="240" w:lineRule="auto"/>
        <w:ind w:left="501"/>
        <w:rPr>
          <w:rFonts w:ascii="Arial" w:hAnsi="Arial" w:cs="Arial"/>
          <w:color w:val="000000"/>
          <w:sz w:val="20"/>
          <w:szCs w:val="20"/>
        </w:rPr>
      </w:pPr>
      <w:hyperlink r:id="rId59" w:anchor="java8-core" w:history="1">
        <w:r w:rsidR="00B57F79">
          <w:rPr>
            <w:rStyle w:val="Hyperlink"/>
            <w:rFonts w:ascii="Arial" w:hAnsi="Arial" w:cs="Arial"/>
            <w:color w:val="FF0000"/>
            <w:sz w:val="20"/>
            <w:szCs w:val="20"/>
          </w:rPr>
          <w:t>Miscellaneous Core API improvements</w:t>
        </w:r>
      </w:hyperlink>
    </w:p>
    <w:p w:rsidR="00B57F79" w:rsidRDefault="00B57F79" w:rsidP="00B57F79">
      <w:pPr>
        <w:pStyle w:val="NormalWeb"/>
        <w:shd w:val="clear" w:color="auto" w:fill="FFFFFF"/>
        <w:spacing w:before="0" w:beforeAutospacing="0" w:after="326" w:afterAutospacing="0"/>
        <w:rPr>
          <w:rFonts w:ascii="Arial" w:hAnsi="Arial" w:cs="Arial"/>
          <w:color w:val="000000"/>
          <w:sz w:val="20"/>
          <w:szCs w:val="20"/>
        </w:rPr>
      </w:pPr>
      <w:r>
        <w:rPr>
          <w:rFonts w:ascii="Arial" w:hAnsi="Arial" w:cs="Arial"/>
          <w:color w:val="000000"/>
          <w:sz w:val="20"/>
          <w:szCs w:val="20"/>
        </w:rPr>
        <w:t>Let’s have a brief look on these Java 8 features. I will provide some code snippets for better understanding, so if you want to run programs in Java 8, you will have to setup Java 8 environment by following steps.</w:t>
      </w:r>
    </w:p>
    <w:p w:rsidR="00B57F79" w:rsidRDefault="00175C77" w:rsidP="00B57F79">
      <w:pPr>
        <w:numPr>
          <w:ilvl w:val="0"/>
          <w:numId w:val="15"/>
        </w:numPr>
        <w:shd w:val="clear" w:color="auto" w:fill="FFFFFF"/>
        <w:spacing w:before="100" w:beforeAutospacing="1" w:after="100" w:afterAutospacing="1" w:line="240" w:lineRule="auto"/>
        <w:ind w:left="501"/>
        <w:rPr>
          <w:rFonts w:ascii="Arial" w:hAnsi="Arial" w:cs="Arial"/>
          <w:color w:val="000000"/>
          <w:sz w:val="20"/>
          <w:szCs w:val="20"/>
        </w:rPr>
      </w:pPr>
      <w:hyperlink r:id="rId60" w:tgtFrame="_blank" w:history="1">
        <w:r w:rsidR="00B57F79">
          <w:rPr>
            <w:rStyle w:val="Hyperlink"/>
            <w:rFonts w:ascii="Arial" w:hAnsi="Arial" w:cs="Arial"/>
            <w:color w:val="FF0000"/>
            <w:sz w:val="20"/>
            <w:szCs w:val="20"/>
          </w:rPr>
          <w:t>Download JDK8</w:t>
        </w:r>
      </w:hyperlink>
      <w:r w:rsidR="00B57F79">
        <w:rPr>
          <w:rFonts w:ascii="Arial" w:hAnsi="Arial" w:cs="Arial"/>
          <w:color w:val="000000"/>
          <w:sz w:val="20"/>
          <w:szCs w:val="20"/>
        </w:rPr>
        <w:t> and install it. Installation is simple like other java versions. JDK installation is required to write, compile and run the program in Java.</w:t>
      </w:r>
    </w:p>
    <w:p w:rsidR="00B57F79" w:rsidRDefault="00B57F79" w:rsidP="00B57F79">
      <w:pPr>
        <w:numPr>
          <w:ilvl w:val="0"/>
          <w:numId w:val="15"/>
        </w:numPr>
        <w:shd w:val="clear" w:color="auto" w:fill="FFFFFF"/>
        <w:spacing w:before="100" w:beforeAutospacing="1" w:after="100" w:afterAutospacing="1" w:line="240" w:lineRule="auto"/>
        <w:ind w:left="501"/>
        <w:rPr>
          <w:rFonts w:ascii="Arial" w:hAnsi="Arial" w:cs="Arial"/>
          <w:color w:val="000000"/>
          <w:sz w:val="20"/>
          <w:szCs w:val="20"/>
        </w:rPr>
      </w:pPr>
      <w:r>
        <w:rPr>
          <w:rFonts w:ascii="Arial" w:hAnsi="Arial" w:cs="Arial"/>
          <w:color w:val="000000"/>
          <w:sz w:val="20"/>
          <w:szCs w:val="20"/>
        </w:rPr>
        <w:t>Download latest Eclipse IDE, it provides support for java 8 now. Make sure your projects build path is using Java 8 library.</w:t>
      </w:r>
    </w:p>
    <w:p w:rsidR="00B57F79" w:rsidRDefault="00B57F79" w:rsidP="00B57F79">
      <w:pPr>
        <w:shd w:val="clear" w:color="auto" w:fill="F9DBDB"/>
        <w:spacing w:after="0"/>
        <w:rPr>
          <w:rFonts w:ascii="Arial" w:hAnsi="Arial" w:cs="Arial"/>
          <w:color w:val="000000"/>
          <w:sz w:val="20"/>
          <w:szCs w:val="20"/>
        </w:rPr>
      </w:pPr>
      <w:r>
        <w:rPr>
          <w:rFonts w:ascii="Arial" w:hAnsi="Arial" w:cs="Arial"/>
          <w:color w:val="000000"/>
          <w:sz w:val="20"/>
          <w:szCs w:val="20"/>
        </w:rPr>
        <w:t>Learning Java? Nothing better than a video course trusted by over 1</w:t>
      </w:r>
      <w:proofErr w:type="gramStart"/>
      <w:r>
        <w:rPr>
          <w:rFonts w:ascii="Arial" w:hAnsi="Arial" w:cs="Arial"/>
          <w:color w:val="000000"/>
          <w:sz w:val="20"/>
          <w:szCs w:val="20"/>
        </w:rPr>
        <w:t>,70,000</w:t>
      </w:r>
      <w:proofErr w:type="gramEnd"/>
      <w:r>
        <w:rPr>
          <w:rFonts w:ascii="Arial" w:hAnsi="Arial" w:cs="Arial"/>
          <w:color w:val="000000"/>
          <w:sz w:val="20"/>
          <w:szCs w:val="20"/>
        </w:rPr>
        <w:t xml:space="preserve"> students (yes, that many students). </w:t>
      </w:r>
      <w:hyperlink r:id="rId61" w:tgtFrame="_blank" w:history="1">
        <w:r>
          <w:rPr>
            <w:rStyle w:val="Hyperlink"/>
            <w:rFonts w:ascii="Arial" w:hAnsi="Arial" w:cs="Arial"/>
            <w:color w:val="FF0000"/>
            <w:sz w:val="20"/>
            <w:szCs w:val="20"/>
          </w:rPr>
          <w:t>Follow this link</w:t>
        </w:r>
      </w:hyperlink>
      <w:r>
        <w:rPr>
          <w:rFonts w:ascii="Arial" w:hAnsi="Arial" w:cs="Arial"/>
          <w:color w:val="000000"/>
          <w:sz w:val="20"/>
          <w:szCs w:val="20"/>
        </w:rPr>
        <w:t> to get heavy discount on the course.</w:t>
      </w:r>
    </w:p>
    <w:p w:rsidR="00B57F79" w:rsidRDefault="00B57F79" w:rsidP="00B57F79">
      <w:pPr>
        <w:pStyle w:val="Heading3"/>
        <w:numPr>
          <w:ilvl w:val="0"/>
          <w:numId w:val="16"/>
        </w:numPr>
        <w:shd w:val="clear" w:color="auto" w:fill="FFFFFF"/>
        <w:spacing w:before="0" w:beforeAutospacing="0" w:after="200" w:afterAutospacing="0"/>
        <w:ind w:left="501"/>
        <w:rPr>
          <w:rFonts w:ascii="Arial" w:hAnsi="Arial" w:cs="Arial"/>
          <w:color w:val="000000"/>
          <w:sz w:val="30"/>
          <w:szCs w:val="30"/>
        </w:rPr>
      </w:pPr>
      <w:bookmarkStart w:id="0" w:name="iterable-forEach"/>
      <w:bookmarkEnd w:id="0"/>
      <w:proofErr w:type="spellStart"/>
      <w:proofErr w:type="gramStart"/>
      <w:r>
        <w:rPr>
          <w:rFonts w:ascii="Arial" w:hAnsi="Arial" w:cs="Arial"/>
          <w:color w:val="000000"/>
          <w:sz w:val="30"/>
          <w:szCs w:val="30"/>
        </w:rPr>
        <w:t>forEach</w:t>
      </w:r>
      <w:proofErr w:type="spellEnd"/>
      <w:r>
        <w:rPr>
          <w:rFonts w:ascii="Arial" w:hAnsi="Arial" w:cs="Arial"/>
          <w:color w:val="000000"/>
          <w:sz w:val="30"/>
          <w:szCs w:val="30"/>
        </w:rPr>
        <w:t>(</w:t>
      </w:r>
      <w:proofErr w:type="gramEnd"/>
      <w:r>
        <w:rPr>
          <w:rFonts w:ascii="Arial" w:hAnsi="Arial" w:cs="Arial"/>
          <w:color w:val="000000"/>
          <w:sz w:val="30"/>
          <w:szCs w:val="30"/>
        </w:rPr>
        <w:t xml:space="preserve">) method in </w:t>
      </w:r>
      <w:proofErr w:type="spellStart"/>
      <w:r>
        <w:rPr>
          <w:rFonts w:ascii="Arial" w:hAnsi="Arial" w:cs="Arial"/>
          <w:color w:val="000000"/>
          <w:sz w:val="30"/>
          <w:szCs w:val="30"/>
        </w:rPr>
        <w:t>Iterable</w:t>
      </w:r>
      <w:proofErr w:type="spellEnd"/>
      <w:r>
        <w:rPr>
          <w:rFonts w:ascii="Arial" w:hAnsi="Arial" w:cs="Arial"/>
          <w:color w:val="000000"/>
          <w:sz w:val="30"/>
          <w:szCs w:val="30"/>
        </w:rPr>
        <w:t xml:space="preserve"> interface</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lastRenderedPageBreak/>
        <w:t>Whenever we need to traverse through a Collection, we need to create an </w:t>
      </w:r>
      <w:proofErr w:type="spellStart"/>
      <w:r>
        <w:rPr>
          <w:rStyle w:val="HTMLCode"/>
          <w:color w:val="000000"/>
          <w:shd w:val="clear" w:color="auto" w:fill="EFE8E5"/>
        </w:rPr>
        <w:t>Iterator</w:t>
      </w:r>
      <w:proofErr w:type="spellEnd"/>
      <w:r>
        <w:rPr>
          <w:rFonts w:ascii="Arial" w:hAnsi="Arial" w:cs="Arial"/>
          <w:color w:val="000000"/>
          <w:sz w:val="20"/>
          <w:szCs w:val="20"/>
        </w:rPr>
        <w:t> whose whole purpose is to iterate over and then we have business logic in a loop for each of the elements in the Collection. We might get </w:t>
      </w:r>
      <w:proofErr w:type="spellStart"/>
      <w:r w:rsidR="00175C77">
        <w:rPr>
          <w:rFonts w:ascii="Arial" w:hAnsi="Arial" w:cs="Arial"/>
          <w:color w:val="000000"/>
          <w:sz w:val="20"/>
          <w:szCs w:val="20"/>
        </w:rPr>
        <w:fldChar w:fldCharType="begin"/>
      </w:r>
      <w:r>
        <w:rPr>
          <w:rFonts w:ascii="Arial" w:hAnsi="Arial" w:cs="Arial"/>
          <w:color w:val="000000"/>
          <w:sz w:val="20"/>
          <w:szCs w:val="20"/>
        </w:rPr>
        <w:instrText xml:space="preserve"> HYPERLINK "https://www.journaldev.com/378/java-util-concurrentmodificationexception" </w:instrText>
      </w:r>
      <w:r w:rsidR="00175C77">
        <w:rPr>
          <w:rFonts w:ascii="Arial" w:hAnsi="Arial" w:cs="Arial"/>
          <w:color w:val="000000"/>
          <w:sz w:val="20"/>
          <w:szCs w:val="20"/>
        </w:rPr>
        <w:fldChar w:fldCharType="separate"/>
      </w:r>
      <w:r>
        <w:rPr>
          <w:rStyle w:val="Hyperlink"/>
          <w:rFonts w:ascii="Arial" w:hAnsi="Arial" w:cs="Arial"/>
          <w:color w:val="FF0000"/>
          <w:sz w:val="20"/>
          <w:szCs w:val="20"/>
        </w:rPr>
        <w:t>ConcurrentModificationException</w:t>
      </w:r>
      <w:proofErr w:type="spellEnd"/>
      <w:r w:rsidR="00175C77">
        <w:rPr>
          <w:rFonts w:ascii="Arial" w:hAnsi="Arial" w:cs="Arial"/>
          <w:color w:val="000000"/>
          <w:sz w:val="20"/>
          <w:szCs w:val="20"/>
        </w:rPr>
        <w:fldChar w:fldCharType="end"/>
      </w:r>
      <w:r>
        <w:rPr>
          <w:rFonts w:ascii="Arial" w:hAnsi="Arial" w:cs="Arial"/>
          <w:color w:val="000000"/>
          <w:sz w:val="20"/>
          <w:szCs w:val="20"/>
        </w:rPr>
        <w:t xml:space="preserve"> if </w:t>
      </w:r>
      <w:proofErr w:type="spellStart"/>
      <w:r>
        <w:rPr>
          <w:rFonts w:ascii="Arial" w:hAnsi="Arial" w:cs="Arial"/>
          <w:color w:val="000000"/>
          <w:sz w:val="20"/>
          <w:szCs w:val="20"/>
        </w:rPr>
        <w:t>iterator</w:t>
      </w:r>
      <w:proofErr w:type="spellEnd"/>
      <w:r>
        <w:rPr>
          <w:rFonts w:ascii="Arial" w:hAnsi="Arial" w:cs="Arial"/>
          <w:color w:val="000000"/>
          <w:sz w:val="20"/>
          <w:szCs w:val="20"/>
        </w:rPr>
        <w:t xml:space="preserve"> is not used properly.</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Java 8 has introduced </w:t>
      </w:r>
      <w:proofErr w:type="spellStart"/>
      <w:r>
        <w:rPr>
          <w:rStyle w:val="Emphasis"/>
          <w:rFonts w:ascii="Arial" w:hAnsi="Arial" w:cs="Arial"/>
          <w:color w:val="000000"/>
          <w:sz w:val="20"/>
          <w:szCs w:val="20"/>
        </w:rPr>
        <w:t>forEach</w:t>
      </w:r>
      <w:proofErr w:type="spellEnd"/>
      <w:r>
        <w:rPr>
          <w:rFonts w:ascii="Arial" w:hAnsi="Arial" w:cs="Arial"/>
          <w:color w:val="000000"/>
          <w:sz w:val="20"/>
          <w:szCs w:val="20"/>
        </w:rPr>
        <w:t> method in </w:t>
      </w:r>
      <w:proofErr w:type="spellStart"/>
      <w:r>
        <w:rPr>
          <w:rStyle w:val="HTMLCode"/>
          <w:color w:val="000000"/>
          <w:shd w:val="clear" w:color="auto" w:fill="EFE8E5"/>
        </w:rPr>
        <w:t>java.lang.Iterable</w:t>
      </w:r>
      <w:proofErr w:type="spellEnd"/>
      <w:r>
        <w:rPr>
          <w:rFonts w:ascii="Arial" w:hAnsi="Arial" w:cs="Arial"/>
          <w:color w:val="000000"/>
          <w:sz w:val="20"/>
          <w:szCs w:val="20"/>
        </w:rPr>
        <w:t> interface so that while writing code we focus on business logic only. </w:t>
      </w:r>
      <w:proofErr w:type="spellStart"/>
      <w:proofErr w:type="gramStart"/>
      <w:r>
        <w:rPr>
          <w:rStyle w:val="Emphasis"/>
          <w:rFonts w:ascii="Arial" w:hAnsi="Arial" w:cs="Arial"/>
          <w:color w:val="000000"/>
          <w:sz w:val="20"/>
          <w:szCs w:val="20"/>
        </w:rPr>
        <w:t>forEach</w:t>
      </w:r>
      <w:proofErr w:type="spellEnd"/>
      <w:proofErr w:type="gramEnd"/>
      <w:r>
        <w:rPr>
          <w:rFonts w:ascii="Arial" w:hAnsi="Arial" w:cs="Arial"/>
          <w:color w:val="000000"/>
          <w:sz w:val="20"/>
          <w:szCs w:val="20"/>
        </w:rPr>
        <w:t> method takes </w:t>
      </w:r>
      <w:proofErr w:type="spellStart"/>
      <w:r>
        <w:rPr>
          <w:rStyle w:val="HTMLCode"/>
          <w:color w:val="000000"/>
          <w:shd w:val="clear" w:color="auto" w:fill="EFE8E5"/>
        </w:rPr>
        <w:t>java.util.function.Consumer</w:t>
      </w:r>
      <w:proofErr w:type="spellEnd"/>
      <w:r>
        <w:rPr>
          <w:rFonts w:ascii="Arial" w:hAnsi="Arial" w:cs="Arial"/>
          <w:color w:val="000000"/>
          <w:sz w:val="20"/>
          <w:szCs w:val="20"/>
        </w:rPr>
        <w:t xml:space="preserve"> object as argument, so it helps in having our business logic at a separate location that we can reuse. Let’s see </w:t>
      </w:r>
      <w:proofErr w:type="spellStart"/>
      <w:r>
        <w:rPr>
          <w:rFonts w:ascii="Arial" w:hAnsi="Arial" w:cs="Arial"/>
          <w:color w:val="000000"/>
          <w:sz w:val="20"/>
          <w:szCs w:val="20"/>
        </w:rPr>
        <w:t>forEach</w:t>
      </w:r>
      <w:proofErr w:type="spellEnd"/>
      <w:r>
        <w:rPr>
          <w:rFonts w:ascii="Arial" w:hAnsi="Arial" w:cs="Arial"/>
          <w:color w:val="000000"/>
          <w:sz w:val="20"/>
          <w:szCs w:val="20"/>
        </w:rPr>
        <w:t xml:space="preserve"> usage with simple example.</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package</w:t>
      </w:r>
      <w:proofErr w:type="gramEnd"/>
      <w:r>
        <w:rPr>
          <w:color w:val="200080"/>
        </w:rPr>
        <w:t xml:space="preserve"> com.journaldev.java8.foreach;</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java.util.ArrayList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java.util.Iterator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java.util.List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java.util.function.Consumer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java.lang.Integer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public</w:t>
      </w:r>
      <w:proofErr w:type="gramEnd"/>
      <w:r>
        <w:rPr>
          <w:color w:val="200080"/>
        </w:rPr>
        <w:t xml:space="preserve"> class Java8ForEachExample {</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public</w:t>
      </w:r>
      <w:proofErr w:type="gramEnd"/>
      <w:r>
        <w:rPr>
          <w:color w:val="200080"/>
        </w:rPr>
        <w:t xml:space="preserve"> static void main(String[] </w:t>
      </w:r>
      <w:proofErr w:type="spellStart"/>
      <w:r>
        <w:rPr>
          <w:color w:val="200080"/>
        </w:rPr>
        <w:t>args</w:t>
      </w:r>
      <w:proofErr w:type="spellEnd"/>
      <w:r>
        <w:rPr>
          <w:color w:val="200080"/>
        </w:rPr>
        <w:t>)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//creating sample Collection</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List&lt;Integer&gt; </w:t>
      </w:r>
      <w:proofErr w:type="spellStart"/>
      <w:r>
        <w:rPr>
          <w:color w:val="200080"/>
        </w:rPr>
        <w:t>myList</w:t>
      </w:r>
      <w:proofErr w:type="spellEnd"/>
      <w:r>
        <w:rPr>
          <w:color w:val="200080"/>
        </w:rPr>
        <w:t xml:space="preserve"> = new </w:t>
      </w:r>
      <w:proofErr w:type="spellStart"/>
      <w:r>
        <w:rPr>
          <w:color w:val="200080"/>
        </w:rPr>
        <w:t>ArrayList</w:t>
      </w:r>
      <w:proofErr w:type="spellEnd"/>
      <w:r>
        <w:rPr>
          <w:color w:val="200080"/>
        </w:rPr>
        <w:t>&lt;Integer</w:t>
      </w:r>
      <w:proofErr w:type="gramStart"/>
      <w:r>
        <w:rPr>
          <w:color w:val="200080"/>
        </w:rPr>
        <w:t>&gt;(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gramStart"/>
      <w:r>
        <w:rPr>
          <w:color w:val="200080"/>
        </w:rPr>
        <w:t>for(</w:t>
      </w:r>
      <w:proofErr w:type="spellStart"/>
      <w:proofErr w:type="gramEnd"/>
      <w:r>
        <w:rPr>
          <w:color w:val="200080"/>
        </w:rPr>
        <w:t>int</w:t>
      </w:r>
      <w:proofErr w:type="spellEnd"/>
      <w:r>
        <w:rPr>
          <w:color w:val="200080"/>
        </w:rPr>
        <w:t xml:space="preserve"> </w:t>
      </w:r>
      <w:proofErr w:type="spellStart"/>
      <w:r>
        <w:rPr>
          <w:color w:val="200080"/>
        </w:rPr>
        <w:t>i</w:t>
      </w:r>
      <w:proofErr w:type="spellEnd"/>
      <w:r>
        <w:rPr>
          <w:color w:val="200080"/>
        </w:rPr>
        <w:t xml:space="preserve">=0; </w:t>
      </w:r>
      <w:proofErr w:type="spellStart"/>
      <w:r>
        <w:rPr>
          <w:color w:val="200080"/>
        </w:rPr>
        <w:t>i</w:t>
      </w:r>
      <w:proofErr w:type="spellEnd"/>
      <w:r>
        <w:rPr>
          <w:color w:val="200080"/>
        </w:rPr>
        <w:t xml:space="preserve">&lt;10; </w:t>
      </w:r>
      <w:proofErr w:type="spellStart"/>
      <w:r>
        <w:rPr>
          <w:color w:val="200080"/>
        </w:rPr>
        <w:t>i</w:t>
      </w:r>
      <w:proofErr w:type="spellEnd"/>
      <w:r>
        <w:rPr>
          <w:color w:val="200080"/>
        </w:rPr>
        <w:t xml:space="preserve">++) </w:t>
      </w:r>
      <w:proofErr w:type="spellStart"/>
      <w:r>
        <w:rPr>
          <w:color w:val="200080"/>
        </w:rPr>
        <w:t>myList.add</w:t>
      </w:r>
      <w:proofErr w:type="spellEnd"/>
      <w:r>
        <w:rPr>
          <w:color w:val="200080"/>
        </w:rPr>
        <w:t>(</w:t>
      </w:r>
      <w:proofErr w:type="spellStart"/>
      <w:r>
        <w:rPr>
          <w:color w:val="200080"/>
        </w:rPr>
        <w:t>i</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//traversing using </w:t>
      </w:r>
      <w:proofErr w:type="spellStart"/>
      <w:r>
        <w:rPr>
          <w:color w:val="200080"/>
        </w:rPr>
        <w:t>Iterator</w:t>
      </w:r>
      <w:proofErr w:type="spellEnd"/>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r>
        <w:rPr>
          <w:color w:val="200080"/>
        </w:rPr>
        <w:t>Iterator</w:t>
      </w:r>
      <w:proofErr w:type="spellEnd"/>
      <w:r>
        <w:rPr>
          <w:color w:val="200080"/>
        </w:rPr>
        <w:t xml:space="preserve">&lt;Integer&gt; it = </w:t>
      </w:r>
      <w:proofErr w:type="spellStart"/>
      <w:proofErr w:type="gramStart"/>
      <w:r>
        <w:rPr>
          <w:color w:val="200080"/>
        </w:rPr>
        <w:t>myList.iterator</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gramStart"/>
      <w:r>
        <w:rPr>
          <w:color w:val="200080"/>
        </w:rPr>
        <w:t>while(</w:t>
      </w:r>
      <w:proofErr w:type="spellStart"/>
      <w:proofErr w:type="gramEnd"/>
      <w:r>
        <w:rPr>
          <w:color w:val="200080"/>
        </w:rPr>
        <w:t>it.hasNext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t xml:space="preserve">Integer </w:t>
      </w:r>
      <w:proofErr w:type="spellStart"/>
      <w:r>
        <w:rPr>
          <w:color w:val="200080"/>
        </w:rPr>
        <w:t>i</w:t>
      </w:r>
      <w:proofErr w:type="spellEnd"/>
      <w:r>
        <w:rPr>
          <w:color w:val="200080"/>
        </w:rPr>
        <w:t xml:space="preserve"> = </w:t>
      </w:r>
      <w:proofErr w:type="spellStart"/>
      <w:proofErr w:type="gramStart"/>
      <w:r>
        <w:rPr>
          <w:color w:val="200080"/>
        </w:rPr>
        <w:t>it.next</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w:t>
      </w:r>
      <w:proofErr w:type="spellStart"/>
      <w:r>
        <w:rPr>
          <w:color w:val="200080"/>
        </w:rPr>
        <w:t>Iterator</w:t>
      </w:r>
      <w:proofErr w:type="spellEnd"/>
      <w:r>
        <w:rPr>
          <w:color w:val="200080"/>
        </w:rPr>
        <w:t xml:space="preserve"> Value::"+</w:t>
      </w:r>
      <w:proofErr w:type="spellStart"/>
      <w:r>
        <w:rPr>
          <w:color w:val="200080"/>
        </w:rPr>
        <w:t>i</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//traversing through </w:t>
      </w:r>
      <w:proofErr w:type="spellStart"/>
      <w:r>
        <w:rPr>
          <w:color w:val="200080"/>
        </w:rPr>
        <w:t>forEach</w:t>
      </w:r>
      <w:proofErr w:type="spellEnd"/>
      <w:r>
        <w:rPr>
          <w:color w:val="200080"/>
        </w:rPr>
        <w:t xml:space="preserve"> method of </w:t>
      </w:r>
      <w:proofErr w:type="spellStart"/>
      <w:r>
        <w:rPr>
          <w:color w:val="200080"/>
        </w:rPr>
        <w:t>Iterable</w:t>
      </w:r>
      <w:proofErr w:type="spellEnd"/>
      <w:r>
        <w:rPr>
          <w:color w:val="200080"/>
        </w:rPr>
        <w:t xml:space="preserve"> with anonymous class</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myList.forEach</w:t>
      </w:r>
      <w:proofErr w:type="spellEnd"/>
      <w:r>
        <w:rPr>
          <w:color w:val="200080"/>
        </w:rPr>
        <w:t>(</w:t>
      </w:r>
      <w:proofErr w:type="gramEnd"/>
      <w:r>
        <w:rPr>
          <w:color w:val="200080"/>
        </w:rPr>
        <w:t>new Consumer&lt;Integer&gt;() {</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proofErr w:type="gramStart"/>
      <w:r>
        <w:rPr>
          <w:color w:val="200080"/>
        </w:rPr>
        <w:t>public</w:t>
      </w:r>
      <w:proofErr w:type="gramEnd"/>
      <w:r>
        <w:rPr>
          <w:color w:val="200080"/>
        </w:rPr>
        <w:t xml:space="preserve"> void accept(Integer t)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w:t>
      </w:r>
      <w:proofErr w:type="spellStart"/>
      <w:r>
        <w:rPr>
          <w:color w:val="200080"/>
        </w:rPr>
        <w:t>forEach</w:t>
      </w:r>
      <w:proofErr w:type="spellEnd"/>
      <w:r>
        <w:rPr>
          <w:color w:val="200080"/>
        </w:rPr>
        <w:t xml:space="preserve"> anonymous class Value::"+t);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//traversing with Consumer interface implementation</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r>
        <w:rPr>
          <w:color w:val="200080"/>
        </w:rPr>
        <w:t>MyConsumer</w:t>
      </w:r>
      <w:proofErr w:type="spellEnd"/>
      <w:r>
        <w:rPr>
          <w:color w:val="200080"/>
        </w:rPr>
        <w:t xml:space="preserve"> action = new </w:t>
      </w:r>
      <w:proofErr w:type="spellStart"/>
      <w:proofErr w:type="gramStart"/>
      <w:r>
        <w:rPr>
          <w:color w:val="200080"/>
        </w:rPr>
        <w:t>MyConsumer</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myList.forEach</w:t>
      </w:r>
      <w:proofErr w:type="spellEnd"/>
      <w:r>
        <w:rPr>
          <w:color w:val="200080"/>
        </w:rPr>
        <w:t>(</w:t>
      </w:r>
      <w:proofErr w:type="gramEnd"/>
      <w:r>
        <w:rPr>
          <w:color w:val="200080"/>
        </w:rPr>
        <w:t>action);</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//Consumer implementation that can be reused</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class</w:t>
      </w:r>
      <w:proofErr w:type="gramEnd"/>
      <w:r>
        <w:rPr>
          <w:color w:val="200080"/>
        </w:rPr>
        <w:t xml:space="preserve"> </w:t>
      </w:r>
      <w:proofErr w:type="spellStart"/>
      <w:r>
        <w:rPr>
          <w:color w:val="200080"/>
        </w:rPr>
        <w:t>MyConsumer</w:t>
      </w:r>
      <w:proofErr w:type="spellEnd"/>
      <w:r>
        <w:rPr>
          <w:color w:val="200080"/>
        </w:rPr>
        <w:t xml:space="preserve"> implements Consumer&lt;Integer&gt;{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public</w:t>
      </w:r>
      <w:proofErr w:type="gramEnd"/>
      <w:r>
        <w:rPr>
          <w:color w:val="200080"/>
        </w:rPr>
        <w:t xml:space="preserve"> void accept(Integer t)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 xml:space="preserve">"Consumer </w:t>
      </w:r>
      <w:proofErr w:type="spellStart"/>
      <w:r>
        <w:rPr>
          <w:color w:val="200080"/>
        </w:rPr>
        <w:t>impl</w:t>
      </w:r>
      <w:proofErr w:type="spellEnd"/>
      <w:r>
        <w:rPr>
          <w:color w:val="200080"/>
        </w:rPr>
        <w:t xml:space="preserve"> Value::"+t);</w:t>
      </w: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
    <w:p w:rsidR="00B57F79" w:rsidRDefault="00B57F79" w:rsidP="00B57F79">
      <w:pPr>
        <w:pStyle w:val="NormalWeb"/>
        <w:numPr>
          <w:ilvl w:val="0"/>
          <w:numId w:val="22"/>
        </w:numPr>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 xml:space="preserve">The number of lines might increase but </w:t>
      </w:r>
      <w:proofErr w:type="spellStart"/>
      <w:r>
        <w:rPr>
          <w:rFonts w:ascii="Arial" w:hAnsi="Arial" w:cs="Arial"/>
          <w:color w:val="000000"/>
          <w:sz w:val="20"/>
          <w:szCs w:val="20"/>
        </w:rPr>
        <w:t>forEach</w:t>
      </w:r>
      <w:proofErr w:type="spellEnd"/>
      <w:r>
        <w:rPr>
          <w:rFonts w:ascii="Arial" w:hAnsi="Arial" w:cs="Arial"/>
          <w:color w:val="000000"/>
          <w:sz w:val="20"/>
          <w:szCs w:val="20"/>
        </w:rPr>
        <w:t xml:space="preserve"> method helps in having the logic for iteration and business logic at separate place resulting in higher separation of concern and cleaner code.</w:t>
      </w:r>
    </w:p>
    <w:p w:rsidR="00B57F79" w:rsidRDefault="00B57F79" w:rsidP="00B57F79">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1" w:name="interface-default-static-method"/>
      <w:bookmarkEnd w:id="1"/>
      <w:proofErr w:type="gramStart"/>
      <w:r>
        <w:rPr>
          <w:rFonts w:ascii="Arial" w:hAnsi="Arial" w:cs="Arial"/>
          <w:color w:val="000000"/>
          <w:sz w:val="30"/>
          <w:szCs w:val="30"/>
        </w:rPr>
        <w:t>default</w:t>
      </w:r>
      <w:proofErr w:type="gramEnd"/>
      <w:r>
        <w:rPr>
          <w:rFonts w:ascii="Arial" w:hAnsi="Arial" w:cs="Arial"/>
          <w:color w:val="000000"/>
          <w:sz w:val="30"/>
          <w:szCs w:val="30"/>
        </w:rPr>
        <w:t xml:space="preserve"> and static methods in Interfaces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lastRenderedPageBreak/>
        <w:t xml:space="preserve">If you read </w:t>
      </w:r>
      <w:proofErr w:type="spellStart"/>
      <w:r>
        <w:rPr>
          <w:rFonts w:ascii="Arial" w:hAnsi="Arial" w:cs="Arial"/>
          <w:color w:val="000000"/>
          <w:sz w:val="20"/>
          <w:szCs w:val="20"/>
        </w:rPr>
        <w:t>forEach</w:t>
      </w:r>
      <w:proofErr w:type="spellEnd"/>
      <w:r>
        <w:rPr>
          <w:rFonts w:ascii="Arial" w:hAnsi="Arial" w:cs="Arial"/>
          <w:color w:val="000000"/>
          <w:sz w:val="20"/>
          <w:szCs w:val="20"/>
        </w:rPr>
        <w:t xml:space="preserve"> method details carefully, you will notice that it’s defined in </w:t>
      </w:r>
      <w:proofErr w:type="spellStart"/>
      <w:r>
        <w:rPr>
          <w:rFonts w:ascii="Arial" w:hAnsi="Arial" w:cs="Arial"/>
          <w:color w:val="000000"/>
          <w:sz w:val="20"/>
          <w:szCs w:val="20"/>
        </w:rPr>
        <w:t>Iterable</w:t>
      </w:r>
      <w:proofErr w:type="spellEnd"/>
      <w:r>
        <w:rPr>
          <w:rFonts w:ascii="Arial" w:hAnsi="Arial" w:cs="Arial"/>
          <w:color w:val="000000"/>
          <w:sz w:val="20"/>
          <w:szCs w:val="20"/>
        </w:rPr>
        <w:t xml:space="preserve"> interface but we know that interfaces can’t have method body. From Java 8, interfaces are enhanced to have method with implementation. We can use </w:t>
      </w:r>
      <w:r>
        <w:rPr>
          <w:rStyle w:val="HTMLCode"/>
          <w:color w:val="000000"/>
          <w:shd w:val="clear" w:color="auto" w:fill="EFE8E5"/>
        </w:rPr>
        <w:t>default</w:t>
      </w:r>
      <w:r>
        <w:rPr>
          <w:rFonts w:ascii="Arial" w:hAnsi="Arial" w:cs="Arial"/>
          <w:color w:val="000000"/>
          <w:sz w:val="20"/>
          <w:szCs w:val="20"/>
        </w:rPr>
        <w:t> and </w:t>
      </w:r>
      <w:r>
        <w:rPr>
          <w:rStyle w:val="HTMLCode"/>
          <w:color w:val="000000"/>
          <w:shd w:val="clear" w:color="auto" w:fill="EFE8E5"/>
        </w:rPr>
        <w:t>static</w:t>
      </w:r>
      <w:r>
        <w:rPr>
          <w:rFonts w:ascii="Arial" w:hAnsi="Arial" w:cs="Arial"/>
          <w:color w:val="000000"/>
          <w:sz w:val="20"/>
          <w:szCs w:val="20"/>
        </w:rPr>
        <w:t xml:space="preserve"> keyword to create interfaces with method implementation. </w:t>
      </w:r>
      <w:proofErr w:type="spellStart"/>
      <w:proofErr w:type="gramStart"/>
      <w:r>
        <w:rPr>
          <w:rFonts w:ascii="Arial" w:hAnsi="Arial" w:cs="Arial"/>
          <w:color w:val="000000"/>
          <w:sz w:val="20"/>
          <w:szCs w:val="20"/>
        </w:rPr>
        <w:t>forEach</w:t>
      </w:r>
      <w:proofErr w:type="spellEnd"/>
      <w:proofErr w:type="gramEnd"/>
      <w:r>
        <w:rPr>
          <w:rFonts w:ascii="Arial" w:hAnsi="Arial" w:cs="Arial"/>
          <w:color w:val="000000"/>
          <w:sz w:val="20"/>
          <w:szCs w:val="20"/>
        </w:rPr>
        <w:t xml:space="preserve"> method implementation in </w:t>
      </w:r>
      <w:proofErr w:type="spellStart"/>
      <w:r>
        <w:rPr>
          <w:rFonts w:ascii="Arial" w:hAnsi="Arial" w:cs="Arial"/>
          <w:color w:val="000000"/>
          <w:sz w:val="20"/>
          <w:szCs w:val="20"/>
        </w:rPr>
        <w:t>Iterable</w:t>
      </w:r>
      <w:proofErr w:type="spellEnd"/>
      <w:r>
        <w:rPr>
          <w:rFonts w:ascii="Arial" w:hAnsi="Arial" w:cs="Arial"/>
          <w:color w:val="000000"/>
          <w:sz w:val="20"/>
          <w:szCs w:val="20"/>
        </w:rPr>
        <w:t xml:space="preserve"> interface is:</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default</w:t>
      </w:r>
      <w:proofErr w:type="gramEnd"/>
      <w:r>
        <w:rPr>
          <w:color w:val="200080"/>
        </w:rPr>
        <w:t xml:space="preserve"> void </w:t>
      </w:r>
      <w:proofErr w:type="spellStart"/>
      <w:r>
        <w:rPr>
          <w:color w:val="200080"/>
        </w:rPr>
        <w:t>forEach</w:t>
      </w:r>
      <w:proofErr w:type="spellEnd"/>
      <w:r>
        <w:rPr>
          <w:color w:val="200080"/>
        </w:rPr>
        <w:t>(Consumer&lt;? super T&gt; action) {</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        </w:t>
      </w:r>
      <w:proofErr w:type="spellStart"/>
      <w:proofErr w:type="gramStart"/>
      <w:r>
        <w:rPr>
          <w:color w:val="200080"/>
        </w:rPr>
        <w:t>Objects.requireNonNull</w:t>
      </w:r>
      <w:proofErr w:type="spellEnd"/>
      <w:r>
        <w:rPr>
          <w:color w:val="200080"/>
        </w:rPr>
        <w:t>(</w:t>
      </w:r>
      <w:proofErr w:type="gramEnd"/>
      <w:r>
        <w:rPr>
          <w:color w:val="200080"/>
        </w:rPr>
        <w:t>action);</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        </w:t>
      </w:r>
      <w:proofErr w:type="gramStart"/>
      <w:r>
        <w:rPr>
          <w:color w:val="200080"/>
        </w:rPr>
        <w:t>for</w:t>
      </w:r>
      <w:proofErr w:type="gramEnd"/>
      <w:r>
        <w:rPr>
          <w:color w:val="200080"/>
        </w:rPr>
        <w:t xml:space="preserve"> (T t : this) {</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            </w:t>
      </w:r>
      <w:proofErr w:type="spellStart"/>
      <w:proofErr w:type="gramStart"/>
      <w:r>
        <w:rPr>
          <w:color w:val="200080"/>
        </w:rPr>
        <w:t>action.accept</w:t>
      </w:r>
      <w:proofErr w:type="spellEnd"/>
      <w:r>
        <w:rPr>
          <w:color w:val="200080"/>
        </w:rPr>
        <w:t>(</w:t>
      </w:r>
      <w:proofErr w:type="gramEnd"/>
      <w:r>
        <w:rPr>
          <w:color w:val="200080"/>
        </w:rPr>
        <w:t>t);</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        }</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    }</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We know that Java doesn’t provide </w:t>
      </w:r>
      <w:hyperlink r:id="rId62" w:history="1">
        <w:r>
          <w:rPr>
            <w:rStyle w:val="Hyperlink"/>
            <w:rFonts w:ascii="Arial" w:hAnsi="Arial" w:cs="Arial"/>
            <w:color w:val="FF0000"/>
          </w:rPr>
          <w:t xml:space="preserve">multiple </w:t>
        </w:r>
        <w:proofErr w:type="gramStart"/>
        <w:r>
          <w:rPr>
            <w:rStyle w:val="Hyperlink"/>
            <w:rFonts w:ascii="Arial" w:hAnsi="Arial" w:cs="Arial"/>
            <w:color w:val="FF0000"/>
          </w:rPr>
          <w:t>inheritance</w:t>
        </w:r>
        <w:proofErr w:type="gramEnd"/>
        <w:r>
          <w:rPr>
            <w:rStyle w:val="Hyperlink"/>
            <w:rFonts w:ascii="Arial" w:hAnsi="Arial" w:cs="Arial"/>
            <w:color w:val="FF0000"/>
          </w:rPr>
          <w:t xml:space="preserve"> in Classes</w:t>
        </w:r>
      </w:hyperlink>
      <w:r>
        <w:rPr>
          <w:rFonts w:ascii="Arial" w:hAnsi="Arial" w:cs="Arial"/>
          <w:color w:val="000000"/>
          <w:sz w:val="20"/>
          <w:szCs w:val="20"/>
        </w:rPr>
        <w:t> because it leads to </w:t>
      </w:r>
      <w:r>
        <w:rPr>
          <w:rStyle w:val="Strong"/>
          <w:rFonts w:ascii="Arial" w:eastAsiaTheme="majorEastAsia" w:hAnsi="Arial" w:cs="Arial"/>
          <w:color w:val="000000"/>
          <w:sz w:val="20"/>
          <w:szCs w:val="20"/>
        </w:rPr>
        <w:t>Diamond Problem</w:t>
      </w:r>
      <w:r>
        <w:rPr>
          <w:rFonts w:ascii="Arial" w:hAnsi="Arial" w:cs="Arial"/>
          <w:color w:val="000000"/>
          <w:sz w:val="20"/>
          <w:szCs w:val="20"/>
        </w:rPr>
        <w:t xml:space="preserve">. </w:t>
      </w:r>
      <w:proofErr w:type="gramStart"/>
      <w:r>
        <w:rPr>
          <w:rFonts w:ascii="Arial" w:hAnsi="Arial" w:cs="Arial"/>
          <w:color w:val="000000"/>
          <w:sz w:val="20"/>
          <w:szCs w:val="20"/>
        </w:rPr>
        <w:t>So how it will be handled with interfaces now, since interfaces are now similar to abstract classes.</w:t>
      </w:r>
      <w:proofErr w:type="gramEnd"/>
      <w:r>
        <w:rPr>
          <w:rFonts w:ascii="Arial" w:hAnsi="Arial" w:cs="Arial"/>
          <w:color w:val="000000"/>
          <w:sz w:val="20"/>
          <w:szCs w:val="20"/>
        </w:rPr>
        <w:t xml:space="preserve"> The solution is that compiler will throw exception in this scenario and we will have to provide implementation logic in the class implementing the interfaces.</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package</w:t>
      </w:r>
      <w:proofErr w:type="gramEnd"/>
      <w:r>
        <w:rPr>
          <w:color w:val="200080"/>
        </w:rPr>
        <w:t xml:space="preserve"> com.journaldev.java8.defaultmethod;</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roofErr w:type="spellStart"/>
      <w:r>
        <w:rPr>
          <w:color w:val="200080"/>
        </w:rPr>
        <w:t>FunctionalInterface</w:t>
      </w:r>
      <w:proofErr w:type="spellEnd"/>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public</w:t>
      </w:r>
      <w:proofErr w:type="gramEnd"/>
      <w:r>
        <w:rPr>
          <w:color w:val="200080"/>
        </w:rPr>
        <w:t xml:space="preserve"> interface Interface1 {</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void</w:t>
      </w:r>
      <w:proofErr w:type="gramEnd"/>
      <w:r>
        <w:rPr>
          <w:color w:val="200080"/>
        </w:rPr>
        <w:t xml:space="preserve"> method1(String </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default</w:t>
      </w:r>
      <w:proofErr w:type="gramEnd"/>
      <w:r>
        <w:rPr>
          <w:color w:val="200080"/>
        </w:rPr>
        <w:t xml:space="preserve"> void log(String </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"I1 logging::"+</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static</w:t>
      </w:r>
      <w:proofErr w:type="gramEnd"/>
      <w:r>
        <w:rPr>
          <w:color w:val="200080"/>
        </w:rPr>
        <w:t xml:space="preserve"> void print(String </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"Printing "+</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t>//trying to override Object method gives compile time error as</w:t>
      </w:r>
    </w:p>
    <w:p w:rsidR="00B57F79" w:rsidRDefault="00B57F79" w:rsidP="00B57F79">
      <w:pPr>
        <w:pStyle w:val="HTMLPreformatted"/>
        <w:pBdr>
          <w:left w:val="single" w:sz="12" w:space="10" w:color="FF8D6A"/>
        </w:pBdr>
        <w:shd w:val="clear" w:color="auto" w:fill="F2F9FC"/>
        <w:ind w:left="501"/>
        <w:rPr>
          <w:color w:val="200080"/>
        </w:rPr>
      </w:pPr>
      <w:r>
        <w:rPr>
          <w:color w:val="200080"/>
        </w:rPr>
        <w:tab/>
        <w:t xml:space="preserve">//"A default method cannot override a method from </w:t>
      </w:r>
      <w:proofErr w:type="spellStart"/>
      <w:r>
        <w:rPr>
          <w:color w:val="200080"/>
        </w:rPr>
        <w:t>java.lang.Object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w:t>
      </w:r>
      <w:r>
        <w:rPr>
          <w:color w:val="200080"/>
        </w:rPr>
        <w:tab/>
        <w:t xml:space="preserve">default String </w:t>
      </w:r>
      <w:proofErr w:type="spellStart"/>
      <w:proofErr w:type="gramStart"/>
      <w:r>
        <w:rPr>
          <w:color w:val="200080"/>
        </w:rPr>
        <w:t>toString</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w:t>
      </w:r>
      <w:r>
        <w:rPr>
          <w:color w:val="200080"/>
        </w:rPr>
        <w:tab/>
      </w:r>
      <w:r>
        <w:rPr>
          <w:color w:val="200080"/>
        </w:rPr>
        <w:tab/>
        <w:t>return "i1";</w:t>
      </w:r>
    </w:p>
    <w:p w:rsidR="00B57F79" w:rsidRDefault="00B57F79" w:rsidP="00B57F79">
      <w:pPr>
        <w:pStyle w:val="HTMLPreformatted"/>
        <w:pBdr>
          <w:left w:val="single" w:sz="12" w:space="10" w:color="FF8D6A"/>
        </w:pBdr>
        <w:shd w:val="clear" w:color="auto" w:fill="F2F9FC"/>
        <w:ind w:left="501"/>
        <w:rPr>
          <w:color w:val="200080"/>
        </w:rPr>
      </w:pPr>
      <w:r>
        <w:rPr>
          <w:color w:val="200080"/>
        </w:rPr>
        <w:t>//</w:t>
      </w: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package</w:t>
      </w:r>
      <w:proofErr w:type="gramEnd"/>
      <w:r>
        <w:rPr>
          <w:color w:val="200080"/>
        </w:rPr>
        <w:t xml:space="preserve"> com.journaldev.java8.defaultmethod;</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roofErr w:type="spellStart"/>
      <w:r>
        <w:rPr>
          <w:color w:val="200080"/>
        </w:rPr>
        <w:t>FunctionalInterface</w:t>
      </w:r>
      <w:proofErr w:type="spellEnd"/>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public</w:t>
      </w:r>
      <w:proofErr w:type="gramEnd"/>
      <w:r>
        <w:rPr>
          <w:color w:val="200080"/>
        </w:rPr>
        <w:t xml:space="preserve"> interface Interface2 {</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void</w:t>
      </w:r>
      <w:proofErr w:type="gramEnd"/>
      <w:r>
        <w:rPr>
          <w:color w:val="200080"/>
        </w:rPr>
        <w:t xml:space="preserve"> method2();</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default</w:t>
      </w:r>
      <w:proofErr w:type="gramEnd"/>
      <w:r>
        <w:rPr>
          <w:color w:val="200080"/>
        </w:rPr>
        <w:t xml:space="preserve"> void log(String </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"I2 logging::"+</w:t>
      </w:r>
      <w:proofErr w:type="spellStart"/>
      <w:r>
        <w:rPr>
          <w:color w:val="200080"/>
        </w:rPr>
        <w:t>str</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 xml:space="preserve">Notice that both the interfaces have a common method </w:t>
      </w:r>
      <w:proofErr w:type="gramStart"/>
      <w:r>
        <w:rPr>
          <w:rFonts w:ascii="Arial" w:hAnsi="Arial" w:cs="Arial"/>
          <w:color w:val="000000"/>
          <w:sz w:val="20"/>
          <w:szCs w:val="20"/>
        </w:rPr>
        <w:t>log(</w:t>
      </w:r>
      <w:proofErr w:type="gramEnd"/>
      <w:r>
        <w:rPr>
          <w:rFonts w:ascii="Arial" w:hAnsi="Arial" w:cs="Arial"/>
          <w:color w:val="000000"/>
          <w:sz w:val="20"/>
          <w:szCs w:val="20"/>
        </w:rPr>
        <w:t>) with implementation logic.</w:t>
      </w:r>
    </w:p>
    <w:p w:rsidR="00B57F79" w:rsidRDefault="00B57F79" w:rsidP="00B57F79">
      <w:pPr>
        <w:pStyle w:val="HTMLPreformatted"/>
        <w:pBdr>
          <w:left w:val="single" w:sz="12" w:space="10" w:color="FF8D6A"/>
        </w:pBdr>
        <w:shd w:val="clear" w:color="auto" w:fill="F2F9FC"/>
        <w:ind w:left="501"/>
        <w:rPr>
          <w:ins w:id="2" w:author="Unknown"/>
          <w:color w:val="200080"/>
        </w:rPr>
      </w:pPr>
      <w:proofErr w:type="gramStart"/>
      <w:ins w:id="3" w:author="Unknown">
        <w:r>
          <w:rPr>
            <w:color w:val="200080"/>
          </w:rPr>
          <w:t>package</w:t>
        </w:r>
        <w:proofErr w:type="gramEnd"/>
        <w:r>
          <w:rPr>
            <w:color w:val="200080"/>
          </w:rPr>
          <w:t xml:space="preserve"> com.journaldev.java8.defaultmethod;</w:t>
        </w:r>
      </w:ins>
    </w:p>
    <w:p w:rsidR="00B57F79" w:rsidRDefault="00B57F79" w:rsidP="00B57F79">
      <w:pPr>
        <w:pStyle w:val="HTMLPreformatted"/>
        <w:pBdr>
          <w:left w:val="single" w:sz="12" w:space="10" w:color="FF8D6A"/>
        </w:pBdr>
        <w:shd w:val="clear" w:color="auto" w:fill="F2F9FC"/>
        <w:ind w:left="501"/>
        <w:rPr>
          <w:ins w:id="4" w:author="Unknown"/>
          <w:color w:val="200080"/>
        </w:rPr>
      </w:pPr>
    </w:p>
    <w:p w:rsidR="00B57F79" w:rsidRDefault="00B57F79" w:rsidP="00B57F79">
      <w:pPr>
        <w:pStyle w:val="HTMLPreformatted"/>
        <w:pBdr>
          <w:left w:val="single" w:sz="12" w:space="10" w:color="FF8D6A"/>
        </w:pBdr>
        <w:shd w:val="clear" w:color="auto" w:fill="F2F9FC"/>
        <w:ind w:left="501"/>
        <w:rPr>
          <w:ins w:id="5" w:author="Unknown"/>
          <w:color w:val="200080"/>
        </w:rPr>
      </w:pPr>
      <w:proofErr w:type="gramStart"/>
      <w:ins w:id="6" w:author="Unknown">
        <w:r>
          <w:rPr>
            <w:color w:val="200080"/>
          </w:rPr>
          <w:t>public</w:t>
        </w:r>
        <w:proofErr w:type="gramEnd"/>
        <w:r>
          <w:rPr>
            <w:color w:val="200080"/>
          </w:rPr>
          <w:t xml:space="preserve"> class </w:t>
        </w:r>
        <w:proofErr w:type="spellStart"/>
        <w:r>
          <w:rPr>
            <w:color w:val="200080"/>
          </w:rPr>
          <w:t>MyClass</w:t>
        </w:r>
        <w:proofErr w:type="spellEnd"/>
        <w:r>
          <w:rPr>
            <w:color w:val="200080"/>
          </w:rPr>
          <w:t xml:space="preserve"> implements Interface1, Interface2 {</w:t>
        </w:r>
      </w:ins>
    </w:p>
    <w:p w:rsidR="00B57F79" w:rsidRDefault="00B57F79" w:rsidP="00B57F79">
      <w:pPr>
        <w:pStyle w:val="HTMLPreformatted"/>
        <w:pBdr>
          <w:left w:val="single" w:sz="12" w:space="10" w:color="FF8D6A"/>
        </w:pBdr>
        <w:shd w:val="clear" w:color="auto" w:fill="F2F9FC"/>
        <w:ind w:left="501"/>
        <w:rPr>
          <w:ins w:id="7" w:author="Unknown"/>
          <w:color w:val="200080"/>
        </w:rPr>
      </w:pPr>
    </w:p>
    <w:p w:rsidR="00B57F79" w:rsidRDefault="00B57F79" w:rsidP="00B57F79">
      <w:pPr>
        <w:pStyle w:val="HTMLPreformatted"/>
        <w:pBdr>
          <w:left w:val="single" w:sz="12" w:space="10" w:color="FF8D6A"/>
        </w:pBdr>
        <w:shd w:val="clear" w:color="auto" w:fill="F2F9FC"/>
        <w:ind w:left="501"/>
        <w:rPr>
          <w:ins w:id="8" w:author="Unknown"/>
          <w:color w:val="200080"/>
        </w:rPr>
      </w:pPr>
      <w:ins w:id="9" w:author="Unknown">
        <w:r>
          <w:rPr>
            <w:color w:val="200080"/>
          </w:rPr>
          <w:tab/>
          <w:t>@Override</w:t>
        </w:r>
      </w:ins>
    </w:p>
    <w:p w:rsidR="00B57F79" w:rsidRDefault="00B57F79" w:rsidP="00B57F79">
      <w:pPr>
        <w:pStyle w:val="HTMLPreformatted"/>
        <w:pBdr>
          <w:left w:val="single" w:sz="12" w:space="10" w:color="FF8D6A"/>
        </w:pBdr>
        <w:shd w:val="clear" w:color="auto" w:fill="F2F9FC"/>
        <w:ind w:left="501"/>
        <w:rPr>
          <w:ins w:id="10" w:author="Unknown"/>
          <w:color w:val="200080"/>
        </w:rPr>
      </w:pPr>
      <w:ins w:id="11" w:author="Unknown">
        <w:r>
          <w:rPr>
            <w:color w:val="200080"/>
          </w:rPr>
          <w:tab/>
        </w:r>
        <w:proofErr w:type="gramStart"/>
        <w:r>
          <w:rPr>
            <w:color w:val="200080"/>
          </w:rPr>
          <w:t>public</w:t>
        </w:r>
        <w:proofErr w:type="gramEnd"/>
        <w:r>
          <w:rPr>
            <w:color w:val="200080"/>
          </w:rPr>
          <w:t xml:space="preserve"> void method2() {</w:t>
        </w:r>
      </w:ins>
    </w:p>
    <w:p w:rsidR="00B57F79" w:rsidRDefault="00B57F79" w:rsidP="00B57F79">
      <w:pPr>
        <w:pStyle w:val="HTMLPreformatted"/>
        <w:pBdr>
          <w:left w:val="single" w:sz="12" w:space="10" w:color="FF8D6A"/>
        </w:pBdr>
        <w:shd w:val="clear" w:color="auto" w:fill="F2F9FC"/>
        <w:ind w:left="501"/>
        <w:rPr>
          <w:ins w:id="12" w:author="Unknown"/>
          <w:color w:val="200080"/>
        </w:rPr>
      </w:pPr>
      <w:ins w:id="13" w:author="Unknown">
        <w:r>
          <w:rPr>
            <w:color w:val="200080"/>
          </w:rPr>
          <w:tab/>
          <w:t>}</w:t>
        </w:r>
      </w:ins>
    </w:p>
    <w:p w:rsidR="00B57F79" w:rsidRDefault="00B57F79" w:rsidP="00B57F79">
      <w:pPr>
        <w:pStyle w:val="HTMLPreformatted"/>
        <w:pBdr>
          <w:left w:val="single" w:sz="12" w:space="10" w:color="FF8D6A"/>
        </w:pBdr>
        <w:shd w:val="clear" w:color="auto" w:fill="F2F9FC"/>
        <w:ind w:left="501"/>
        <w:rPr>
          <w:ins w:id="14" w:author="Unknown"/>
          <w:color w:val="200080"/>
        </w:rPr>
      </w:pPr>
    </w:p>
    <w:p w:rsidR="00B57F79" w:rsidRDefault="00B57F79" w:rsidP="00B57F79">
      <w:pPr>
        <w:pStyle w:val="HTMLPreformatted"/>
        <w:pBdr>
          <w:left w:val="single" w:sz="12" w:space="10" w:color="FF8D6A"/>
        </w:pBdr>
        <w:shd w:val="clear" w:color="auto" w:fill="F2F9FC"/>
        <w:ind w:left="501"/>
        <w:rPr>
          <w:ins w:id="15" w:author="Unknown"/>
          <w:color w:val="200080"/>
        </w:rPr>
      </w:pPr>
      <w:ins w:id="16" w:author="Unknown">
        <w:r>
          <w:rPr>
            <w:color w:val="200080"/>
          </w:rPr>
          <w:tab/>
          <w:t>@Override</w:t>
        </w:r>
      </w:ins>
    </w:p>
    <w:p w:rsidR="00B57F79" w:rsidRDefault="00B57F79" w:rsidP="00B57F79">
      <w:pPr>
        <w:pStyle w:val="HTMLPreformatted"/>
        <w:pBdr>
          <w:left w:val="single" w:sz="12" w:space="10" w:color="FF8D6A"/>
        </w:pBdr>
        <w:shd w:val="clear" w:color="auto" w:fill="F2F9FC"/>
        <w:ind w:left="501"/>
        <w:rPr>
          <w:ins w:id="17" w:author="Unknown"/>
          <w:color w:val="200080"/>
        </w:rPr>
      </w:pPr>
      <w:ins w:id="18" w:author="Unknown">
        <w:r>
          <w:rPr>
            <w:color w:val="200080"/>
          </w:rPr>
          <w:tab/>
        </w:r>
        <w:proofErr w:type="gramStart"/>
        <w:r>
          <w:rPr>
            <w:color w:val="200080"/>
          </w:rPr>
          <w:t>public</w:t>
        </w:r>
        <w:proofErr w:type="gramEnd"/>
        <w:r>
          <w:rPr>
            <w:color w:val="200080"/>
          </w:rPr>
          <w:t xml:space="preserve"> void method1(String </w:t>
        </w:r>
        <w:proofErr w:type="spellStart"/>
        <w:r>
          <w:rPr>
            <w:color w:val="200080"/>
          </w:rPr>
          <w:t>str</w:t>
        </w:r>
        <w:proofErr w:type="spellEnd"/>
        <w:r>
          <w:rPr>
            <w:color w:val="200080"/>
          </w:rPr>
          <w:t>) {</w:t>
        </w:r>
      </w:ins>
    </w:p>
    <w:p w:rsidR="00B57F79" w:rsidRDefault="00B57F79" w:rsidP="00B57F79">
      <w:pPr>
        <w:pStyle w:val="HTMLPreformatted"/>
        <w:pBdr>
          <w:left w:val="single" w:sz="12" w:space="10" w:color="FF8D6A"/>
        </w:pBdr>
        <w:shd w:val="clear" w:color="auto" w:fill="F2F9FC"/>
        <w:ind w:left="501"/>
        <w:rPr>
          <w:ins w:id="19" w:author="Unknown"/>
          <w:color w:val="200080"/>
        </w:rPr>
      </w:pPr>
      <w:ins w:id="20" w:author="Unknown">
        <w:r>
          <w:rPr>
            <w:color w:val="200080"/>
          </w:rPr>
          <w:tab/>
          <w:t>}</w:t>
        </w:r>
      </w:ins>
    </w:p>
    <w:p w:rsidR="00B57F79" w:rsidRDefault="00B57F79" w:rsidP="00B57F79">
      <w:pPr>
        <w:pStyle w:val="HTMLPreformatted"/>
        <w:pBdr>
          <w:left w:val="single" w:sz="12" w:space="10" w:color="FF8D6A"/>
        </w:pBdr>
        <w:shd w:val="clear" w:color="auto" w:fill="F2F9FC"/>
        <w:ind w:left="501"/>
        <w:rPr>
          <w:ins w:id="21" w:author="Unknown"/>
          <w:color w:val="200080"/>
        </w:rPr>
      </w:pPr>
    </w:p>
    <w:p w:rsidR="00B57F79" w:rsidRDefault="00B57F79" w:rsidP="00B57F79">
      <w:pPr>
        <w:pStyle w:val="HTMLPreformatted"/>
        <w:pBdr>
          <w:left w:val="single" w:sz="12" w:space="10" w:color="FF8D6A"/>
        </w:pBdr>
        <w:shd w:val="clear" w:color="auto" w:fill="F2F9FC"/>
        <w:ind w:left="501"/>
        <w:rPr>
          <w:ins w:id="22" w:author="Unknown"/>
          <w:color w:val="200080"/>
        </w:rPr>
      </w:pPr>
      <w:ins w:id="23" w:author="Unknown">
        <w:r>
          <w:rPr>
            <w:color w:val="200080"/>
          </w:rPr>
          <w:lastRenderedPageBreak/>
          <w:tab/>
          <w:t>//</w:t>
        </w:r>
        <w:proofErr w:type="spellStart"/>
        <w:r>
          <w:rPr>
            <w:color w:val="200080"/>
          </w:rPr>
          <w:t>MyClass</w:t>
        </w:r>
        <w:proofErr w:type="spellEnd"/>
        <w:r>
          <w:rPr>
            <w:color w:val="200080"/>
          </w:rPr>
          <w:t xml:space="preserve"> won't compile without having </w:t>
        </w:r>
        <w:proofErr w:type="spellStart"/>
        <w:r>
          <w:rPr>
            <w:color w:val="200080"/>
          </w:rPr>
          <w:t>it's</w:t>
        </w:r>
        <w:proofErr w:type="spellEnd"/>
        <w:r>
          <w:rPr>
            <w:color w:val="200080"/>
          </w:rPr>
          <w:t xml:space="preserve"> own </w:t>
        </w:r>
        <w:proofErr w:type="gramStart"/>
        <w:r>
          <w:rPr>
            <w:color w:val="200080"/>
          </w:rPr>
          <w:t>log(</w:t>
        </w:r>
        <w:proofErr w:type="gramEnd"/>
        <w:r>
          <w:rPr>
            <w:color w:val="200080"/>
          </w:rPr>
          <w:t>) implementation</w:t>
        </w:r>
      </w:ins>
    </w:p>
    <w:p w:rsidR="00B57F79" w:rsidRDefault="00B57F79" w:rsidP="00B57F79">
      <w:pPr>
        <w:pStyle w:val="HTMLPreformatted"/>
        <w:pBdr>
          <w:left w:val="single" w:sz="12" w:space="10" w:color="FF8D6A"/>
        </w:pBdr>
        <w:shd w:val="clear" w:color="auto" w:fill="F2F9FC"/>
        <w:ind w:left="501"/>
        <w:rPr>
          <w:ins w:id="24" w:author="Unknown"/>
          <w:color w:val="200080"/>
        </w:rPr>
      </w:pPr>
      <w:ins w:id="25" w:author="Unknown">
        <w:r>
          <w:rPr>
            <w:color w:val="200080"/>
          </w:rPr>
          <w:tab/>
          <w:t>@Override</w:t>
        </w:r>
      </w:ins>
    </w:p>
    <w:p w:rsidR="00B57F79" w:rsidRDefault="00B57F79" w:rsidP="00B57F79">
      <w:pPr>
        <w:pStyle w:val="HTMLPreformatted"/>
        <w:pBdr>
          <w:left w:val="single" w:sz="12" w:space="10" w:color="FF8D6A"/>
        </w:pBdr>
        <w:shd w:val="clear" w:color="auto" w:fill="F2F9FC"/>
        <w:ind w:left="501"/>
        <w:rPr>
          <w:ins w:id="26" w:author="Unknown"/>
          <w:color w:val="200080"/>
        </w:rPr>
      </w:pPr>
      <w:ins w:id="27" w:author="Unknown">
        <w:r>
          <w:rPr>
            <w:color w:val="200080"/>
          </w:rPr>
          <w:tab/>
        </w:r>
        <w:proofErr w:type="gramStart"/>
        <w:r>
          <w:rPr>
            <w:color w:val="200080"/>
          </w:rPr>
          <w:t>public</w:t>
        </w:r>
        <w:proofErr w:type="gramEnd"/>
        <w:r>
          <w:rPr>
            <w:color w:val="200080"/>
          </w:rPr>
          <w:t xml:space="preserve"> void log(String </w:t>
        </w:r>
        <w:proofErr w:type="spellStart"/>
        <w:r>
          <w:rPr>
            <w:color w:val="200080"/>
          </w:rPr>
          <w:t>str</w:t>
        </w:r>
        <w:proofErr w:type="spellEnd"/>
        <w:r>
          <w:rPr>
            <w:color w:val="200080"/>
          </w:rPr>
          <w:t>){</w:t>
        </w:r>
      </w:ins>
    </w:p>
    <w:p w:rsidR="00B57F79" w:rsidRDefault="00B57F79" w:rsidP="00B57F79">
      <w:pPr>
        <w:pStyle w:val="HTMLPreformatted"/>
        <w:pBdr>
          <w:left w:val="single" w:sz="12" w:space="10" w:color="FF8D6A"/>
        </w:pBdr>
        <w:shd w:val="clear" w:color="auto" w:fill="F2F9FC"/>
        <w:ind w:left="501"/>
        <w:rPr>
          <w:ins w:id="28" w:author="Unknown"/>
          <w:color w:val="200080"/>
        </w:rPr>
      </w:pPr>
      <w:ins w:id="29" w:author="Unknown">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w:t>
        </w:r>
        <w:proofErr w:type="spellStart"/>
        <w:r>
          <w:rPr>
            <w:color w:val="200080"/>
          </w:rPr>
          <w:t>MyClass</w:t>
        </w:r>
        <w:proofErr w:type="spellEnd"/>
        <w:r>
          <w:rPr>
            <w:color w:val="200080"/>
          </w:rPr>
          <w:t xml:space="preserve"> logging::"+</w:t>
        </w:r>
        <w:proofErr w:type="spellStart"/>
        <w:r>
          <w:rPr>
            <w:color w:val="200080"/>
          </w:rPr>
          <w:t>str</w:t>
        </w:r>
        <w:proofErr w:type="spellEnd"/>
        <w:r>
          <w:rPr>
            <w:color w:val="200080"/>
          </w:rPr>
          <w:t>);</w:t>
        </w:r>
      </w:ins>
    </w:p>
    <w:p w:rsidR="00B57F79" w:rsidRDefault="00B57F79" w:rsidP="00B57F79">
      <w:pPr>
        <w:pStyle w:val="HTMLPreformatted"/>
        <w:pBdr>
          <w:left w:val="single" w:sz="12" w:space="10" w:color="FF8D6A"/>
        </w:pBdr>
        <w:shd w:val="clear" w:color="auto" w:fill="F2F9FC"/>
        <w:ind w:left="501"/>
        <w:rPr>
          <w:ins w:id="30" w:author="Unknown"/>
          <w:color w:val="200080"/>
        </w:rPr>
      </w:pPr>
      <w:ins w:id="31" w:author="Unknown">
        <w:r>
          <w:rPr>
            <w:color w:val="200080"/>
          </w:rPr>
          <w:tab/>
        </w:r>
        <w:r>
          <w:rPr>
            <w:color w:val="200080"/>
          </w:rPr>
          <w:tab/>
        </w:r>
        <w:proofErr w:type="gramStart"/>
        <w:r>
          <w:rPr>
            <w:color w:val="200080"/>
          </w:rPr>
          <w:t>Interface1.print(</w:t>
        </w:r>
        <w:proofErr w:type="gramEnd"/>
        <w:r>
          <w:rPr>
            <w:color w:val="200080"/>
          </w:rPr>
          <w:t>"</w:t>
        </w:r>
        <w:proofErr w:type="spellStart"/>
        <w:r>
          <w:rPr>
            <w:color w:val="200080"/>
          </w:rPr>
          <w:t>abc</w:t>
        </w:r>
        <w:proofErr w:type="spellEnd"/>
        <w:r>
          <w:rPr>
            <w:color w:val="200080"/>
          </w:rPr>
          <w:t>");</w:t>
        </w:r>
      </w:ins>
    </w:p>
    <w:p w:rsidR="00B57F79" w:rsidRDefault="00B57F79" w:rsidP="00B57F79">
      <w:pPr>
        <w:pStyle w:val="HTMLPreformatted"/>
        <w:pBdr>
          <w:left w:val="single" w:sz="12" w:space="10" w:color="FF8D6A"/>
        </w:pBdr>
        <w:shd w:val="clear" w:color="auto" w:fill="F2F9FC"/>
        <w:ind w:left="501"/>
        <w:rPr>
          <w:ins w:id="32" w:author="Unknown"/>
          <w:color w:val="200080"/>
        </w:rPr>
      </w:pPr>
      <w:ins w:id="33" w:author="Unknown">
        <w:r>
          <w:rPr>
            <w:color w:val="200080"/>
          </w:rPr>
          <w:tab/>
          <w:t>}</w:t>
        </w:r>
      </w:ins>
    </w:p>
    <w:p w:rsidR="00B57F79" w:rsidRDefault="00B57F79" w:rsidP="00B57F79">
      <w:pPr>
        <w:pStyle w:val="HTMLPreformatted"/>
        <w:pBdr>
          <w:left w:val="single" w:sz="12" w:space="10" w:color="FF8D6A"/>
        </w:pBdr>
        <w:shd w:val="clear" w:color="auto" w:fill="F2F9FC"/>
        <w:ind w:left="501"/>
        <w:rPr>
          <w:ins w:id="34" w:author="Unknown"/>
          <w:color w:val="200080"/>
        </w:rPr>
      </w:pPr>
      <w:ins w:id="35" w:author="Unknown">
        <w:r>
          <w:rPr>
            <w:color w:val="200080"/>
          </w:rPr>
          <w:tab/>
        </w:r>
      </w:ins>
    </w:p>
    <w:p w:rsidR="00B57F79" w:rsidRDefault="00B57F79" w:rsidP="00B57F79">
      <w:pPr>
        <w:pStyle w:val="HTMLPreformatted"/>
        <w:pBdr>
          <w:left w:val="single" w:sz="12" w:space="10" w:color="FF8D6A"/>
        </w:pBdr>
        <w:shd w:val="clear" w:color="auto" w:fill="F2F9FC"/>
        <w:ind w:left="501"/>
        <w:rPr>
          <w:ins w:id="36" w:author="Unknown"/>
          <w:color w:val="200080"/>
        </w:rPr>
      </w:pPr>
      <w:ins w:id="37" w:author="Unknown">
        <w:r>
          <w:rPr>
            <w:color w:val="200080"/>
          </w:rPr>
          <w:t>}</w:t>
        </w:r>
      </w:ins>
    </w:p>
    <w:p w:rsidR="00B57F79" w:rsidRDefault="00B57F79" w:rsidP="00B57F79">
      <w:pPr>
        <w:pStyle w:val="NormalWeb"/>
        <w:shd w:val="clear" w:color="auto" w:fill="FFFFFF"/>
        <w:spacing w:before="0" w:beforeAutospacing="0" w:after="326" w:afterAutospacing="0"/>
        <w:ind w:left="501"/>
        <w:rPr>
          <w:ins w:id="38" w:author="Unknown"/>
          <w:rFonts w:ascii="Arial" w:hAnsi="Arial" w:cs="Arial"/>
          <w:color w:val="000000"/>
          <w:sz w:val="20"/>
          <w:szCs w:val="20"/>
        </w:rPr>
      </w:pPr>
      <w:ins w:id="39" w:author="Unknown">
        <w:r>
          <w:rPr>
            <w:rFonts w:ascii="Arial" w:hAnsi="Arial" w:cs="Arial"/>
            <w:color w:val="000000"/>
            <w:sz w:val="20"/>
            <w:szCs w:val="20"/>
          </w:rPr>
          <w:t>As you can see that </w:t>
        </w:r>
        <w:r>
          <w:rPr>
            <w:rStyle w:val="HTMLCode"/>
            <w:color w:val="000000"/>
            <w:shd w:val="clear" w:color="auto" w:fill="EFE8E5"/>
          </w:rPr>
          <w:t>Interface1</w:t>
        </w:r>
        <w:r>
          <w:rPr>
            <w:rFonts w:ascii="Arial" w:hAnsi="Arial" w:cs="Arial"/>
            <w:color w:val="000000"/>
            <w:sz w:val="20"/>
            <w:szCs w:val="20"/>
          </w:rPr>
          <w:t> has static method implementation that is used in </w:t>
        </w:r>
        <w:proofErr w:type="gramStart"/>
        <w:r>
          <w:rPr>
            <w:rStyle w:val="HTMLCode"/>
            <w:color w:val="000000"/>
            <w:shd w:val="clear" w:color="auto" w:fill="EFE8E5"/>
          </w:rPr>
          <w:t>MyClass.log(</w:t>
        </w:r>
        <w:proofErr w:type="gramEnd"/>
        <w:r>
          <w:rPr>
            <w:rStyle w:val="HTMLCode"/>
            <w:color w:val="000000"/>
            <w:shd w:val="clear" w:color="auto" w:fill="EFE8E5"/>
          </w:rPr>
          <w:t>)</w:t>
        </w:r>
        <w:r>
          <w:rPr>
            <w:rFonts w:ascii="Arial" w:hAnsi="Arial" w:cs="Arial"/>
            <w:color w:val="000000"/>
            <w:sz w:val="20"/>
            <w:szCs w:val="20"/>
          </w:rPr>
          <w:t>method implementation. Java 8 uses </w:t>
        </w:r>
        <w:r>
          <w:rPr>
            <w:rStyle w:val="Strong"/>
            <w:rFonts w:ascii="Arial" w:eastAsiaTheme="majorEastAsia" w:hAnsi="Arial" w:cs="Arial"/>
            <w:color w:val="000000"/>
            <w:sz w:val="20"/>
            <w:szCs w:val="20"/>
          </w:rPr>
          <w:t>default</w:t>
        </w:r>
        <w:r>
          <w:rPr>
            <w:rFonts w:ascii="Arial" w:hAnsi="Arial" w:cs="Arial"/>
            <w:color w:val="000000"/>
            <w:sz w:val="20"/>
            <w:szCs w:val="20"/>
          </w:rPr>
          <w:t> and </w:t>
        </w:r>
        <w:r>
          <w:rPr>
            <w:rStyle w:val="Strong"/>
            <w:rFonts w:ascii="Arial" w:eastAsiaTheme="majorEastAsia" w:hAnsi="Arial" w:cs="Arial"/>
            <w:color w:val="000000"/>
            <w:sz w:val="20"/>
            <w:szCs w:val="20"/>
          </w:rPr>
          <w:t>static</w:t>
        </w:r>
        <w:r>
          <w:rPr>
            <w:rFonts w:ascii="Arial" w:hAnsi="Arial" w:cs="Arial"/>
            <w:color w:val="000000"/>
            <w:sz w:val="20"/>
            <w:szCs w:val="20"/>
          </w:rPr>
          <w:t> methods heavily in </w:t>
        </w:r>
        <w:r w:rsidR="00175C77">
          <w:rPr>
            <w:rFonts w:ascii="Arial" w:hAnsi="Arial" w:cs="Arial"/>
            <w:color w:val="000000"/>
            <w:sz w:val="20"/>
            <w:szCs w:val="20"/>
          </w:rPr>
          <w:fldChar w:fldCharType="begin"/>
        </w:r>
        <w:r>
          <w:rPr>
            <w:rFonts w:ascii="Arial" w:hAnsi="Arial" w:cs="Arial"/>
            <w:color w:val="000000"/>
            <w:sz w:val="20"/>
            <w:szCs w:val="20"/>
          </w:rPr>
          <w:instrText xml:space="preserve"> HYPERLINK "https://www.journaldev.com/1260/collections-in-java-tutorial" </w:instrText>
        </w:r>
        <w:r w:rsidR="00175C77">
          <w:rPr>
            <w:rFonts w:ascii="Arial" w:hAnsi="Arial" w:cs="Arial"/>
            <w:color w:val="000000"/>
            <w:sz w:val="20"/>
            <w:szCs w:val="20"/>
          </w:rPr>
          <w:fldChar w:fldCharType="separate"/>
        </w:r>
        <w:r>
          <w:rPr>
            <w:rStyle w:val="Strong"/>
            <w:rFonts w:ascii="Arial" w:eastAsiaTheme="majorEastAsia" w:hAnsi="Arial" w:cs="Arial"/>
            <w:color w:val="FF0000"/>
            <w:sz w:val="20"/>
            <w:szCs w:val="20"/>
          </w:rPr>
          <w:t>Collection API</w:t>
        </w:r>
        <w:r w:rsidR="00175C77">
          <w:rPr>
            <w:rFonts w:ascii="Arial" w:hAnsi="Arial" w:cs="Arial"/>
            <w:color w:val="000000"/>
            <w:sz w:val="20"/>
            <w:szCs w:val="20"/>
          </w:rPr>
          <w:fldChar w:fldCharType="end"/>
        </w:r>
        <w:r>
          <w:rPr>
            <w:rFonts w:ascii="Arial" w:hAnsi="Arial" w:cs="Arial"/>
            <w:color w:val="000000"/>
            <w:sz w:val="20"/>
            <w:szCs w:val="20"/>
          </w:rPr>
          <w:t> and default methods are added so that our code remains backward compatible.</w:t>
        </w:r>
      </w:ins>
    </w:p>
    <w:p w:rsidR="00B57F79" w:rsidRDefault="00B57F79" w:rsidP="00B57F79">
      <w:pPr>
        <w:pStyle w:val="NormalWeb"/>
        <w:shd w:val="clear" w:color="auto" w:fill="FFFFFF"/>
        <w:spacing w:before="0" w:beforeAutospacing="0" w:after="326" w:afterAutospacing="0"/>
        <w:ind w:left="501"/>
        <w:rPr>
          <w:ins w:id="40" w:author="Unknown"/>
          <w:rFonts w:ascii="Arial" w:hAnsi="Arial" w:cs="Arial"/>
          <w:color w:val="000000"/>
          <w:sz w:val="20"/>
          <w:szCs w:val="20"/>
        </w:rPr>
      </w:pPr>
      <w:ins w:id="41" w:author="Unknown">
        <w:r>
          <w:rPr>
            <w:rFonts w:ascii="Arial" w:hAnsi="Arial" w:cs="Arial"/>
            <w:color w:val="000000"/>
            <w:sz w:val="20"/>
            <w:szCs w:val="20"/>
          </w:rPr>
          <w:t xml:space="preserve">If any class in the hierarchy has a method with same signature, then default methods become irrelevant. Since any class implementing an interface already has Object as </w:t>
        </w:r>
        <w:proofErr w:type="spellStart"/>
        <w:r>
          <w:rPr>
            <w:rFonts w:ascii="Arial" w:hAnsi="Arial" w:cs="Arial"/>
            <w:color w:val="000000"/>
            <w:sz w:val="20"/>
            <w:szCs w:val="20"/>
          </w:rPr>
          <w:t>superclass</w:t>
        </w:r>
        <w:proofErr w:type="spellEnd"/>
        <w:r>
          <w:rPr>
            <w:rFonts w:ascii="Arial" w:hAnsi="Arial" w:cs="Arial"/>
            <w:color w:val="000000"/>
            <w:sz w:val="20"/>
            <w:szCs w:val="20"/>
          </w:rPr>
          <w:t xml:space="preserve">, if we have </w:t>
        </w:r>
        <w:proofErr w:type="gramStart"/>
        <w:r>
          <w:rPr>
            <w:rFonts w:ascii="Arial" w:hAnsi="Arial" w:cs="Arial"/>
            <w:color w:val="000000"/>
            <w:sz w:val="20"/>
            <w:szCs w:val="20"/>
          </w:rPr>
          <w:t>equals(</w:t>
        </w:r>
        <w:proofErr w:type="gramEnd"/>
        <w:r>
          <w:rPr>
            <w:rFonts w:ascii="Arial" w:hAnsi="Arial" w:cs="Arial"/>
            <w:color w:val="000000"/>
            <w:sz w:val="20"/>
            <w:szCs w:val="20"/>
          </w:rPr>
          <w:t xml:space="preserve">), </w:t>
        </w:r>
        <w:proofErr w:type="spellStart"/>
        <w:r>
          <w:rPr>
            <w:rFonts w:ascii="Arial" w:hAnsi="Arial" w:cs="Arial"/>
            <w:color w:val="000000"/>
            <w:sz w:val="20"/>
            <w:szCs w:val="20"/>
          </w:rPr>
          <w:t>hashCode</w:t>
        </w:r>
        <w:proofErr w:type="spellEnd"/>
        <w:r>
          <w:rPr>
            <w:rFonts w:ascii="Arial" w:hAnsi="Arial" w:cs="Arial"/>
            <w:color w:val="000000"/>
            <w:sz w:val="20"/>
            <w:szCs w:val="20"/>
          </w:rPr>
          <w:t xml:space="preserve">() default methods in interface, it will become irrelevant. </w:t>
        </w:r>
        <w:proofErr w:type="spellStart"/>
        <w:proofErr w:type="gramStart"/>
        <w:r>
          <w:rPr>
            <w:rFonts w:ascii="Arial" w:hAnsi="Arial" w:cs="Arial"/>
            <w:color w:val="000000"/>
            <w:sz w:val="20"/>
            <w:szCs w:val="20"/>
          </w:rPr>
          <w:t>Thats</w:t>
        </w:r>
        <w:proofErr w:type="spellEnd"/>
        <w:proofErr w:type="gramEnd"/>
        <w:r>
          <w:rPr>
            <w:rFonts w:ascii="Arial" w:hAnsi="Arial" w:cs="Arial"/>
            <w:color w:val="000000"/>
            <w:sz w:val="20"/>
            <w:szCs w:val="20"/>
          </w:rPr>
          <w:t xml:space="preserve"> why for better clarity, interfaces are not allowed to have Object class default methods.</w:t>
        </w:r>
      </w:ins>
    </w:p>
    <w:p w:rsidR="00B57F79" w:rsidRDefault="00B57F79" w:rsidP="00B57F79">
      <w:pPr>
        <w:pStyle w:val="NormalWeb"/>
        <w:shd w:val="clear" w:color="auto" w:fill="FFFFFF"/>
        <w:spacing w:before="0" w:beforeAutospacing="0" w:after="326" w:afterAutospacing="0"/>
        <w:ind w:left="501"/>
        <w:rPr>
          <w:ins w:id="42" w:author="Unknown"/>
          <w:rFonts w:ascii="Arial" w:hAnsi="Arial" w:cs="Arial"/>
          <w:color w:val="000000"/>
          <w:sz w:val="20"/>
          <w:szCs w:val="20"/>
        </w:rPr>
      </w:pPr>
      <w:ins w:id="43" w:author="Unknown">
        <w:r>
          <w:rPr>
            <w:rFonts w:ascii="Arial" w:hAnsi="Arial" w:cs="Arial"/>
            <w:color w:val="000000"/>
            <w:sz w:val="20"/>
            <w:szCs w:val="20"/>
          </w:rPr>
          <w:t>For complete details of interface changes in Java 8, please read </w:t>
        </w:r>
        <w:r w:rsidR="00175C77">
          <w:rPr>
            <w:rFonts w:ascii="Arial" w:hAnsi="Arial" w:cs="Arial"/>
            <w:color w:val="000000"/>
            <w:sz w:val="20"/>
            <w:szCs w:val="20"/>
          </w:rPr>
          <w:fldChar w:fldCharType="begin"/>
        </w:r>
        <w:r>
          <w:rPr>
            <w:rFonts w:ascii="Arial" w:hAnsi="Arial" w:cs="Arial"/>
            <w:color w:val="000000"/>
            <w:sz w:val="20"/>
            <w:szCs w:val="20"/>
          </w:rPr>
          <w:instrText xml:space="preserve"> HYPERLINK "https://www.journaldev.com/2752/java-8-interface-changes-static-method-default-method" \o "Java 8 Interface Changes – static methods, default methods, functional Interfaces" </w:instrText>
        </w:r>
        <w:r w:rsidR="00175C77">
          <w:rPr>
            <w:rFonts w:ascii="Arial" w:hAnsi="Arial" w:cs="Arial"/>
            <w:color w:val="000000"/>
            <w:sz w:val="20"/>
            <w:szCs w:val="20"/>
          </w:rPr>
          <w:fldChar w:fldCharType="separate"/>
        </w:r>
        <w:r>
          <w:rPr>
            <w:rStyle w:val="Hyperlink"/>
            <w:rFonts w:ascii="Arial" w:hAnsi="Arial" w:cs="Arial"/>
            <w:color w:val="FF0000"/>
          </w:rPr>
          <w:t>Java 8 interface changes</w:t>
        </w:r>
        <w:r w:rsidR="00175C77">
          <w:rPr>
            <w:rFonts w:ascii="Arial" w:hAnsi="Arial" w:cs="Arial"/>
            <w:color w:val="000000"/>
            <w:sz w:val="20"/>
            <w:szCs w:val="20"/>
          </w:rPr>
          <w:fldChar w:fldCharType="end"/>
        </w:r>
        <w:r>
          <w:rPr>
            <w:rFonts w:ascii="Arial" w:hAnsi="Arial" w:cs="Arial"/>
            <w:color w:val="000000"/>
            <w:sz w:val="20"/>
            <w:szCs w:val="20"/>
          </w:rPr>
          <w:t>.</w:t>
        </w:r>
      </w:ins>
    </w:p>
    <w:p w:rsidR="00B57F79" w:rsidRDefault="00B57F79" w:rsidP="00860E10">
      <w:pPr>
        <w:pStyle w:val="Heading3"/>
        <w:numPr>
          <w:ilvl w:val="0"/>
          <w:numId w:val="22"/>
        </w:numPr>
        <w:shd w:val="clear" w:color="auto" w:fill="FFFFFF"/>
        <w:spacing w:before="0" w:beforeAutospacing="0" w:after="200" w:afterAutospacing="0"/>
        <w:rPr>
          <w:rFonts w:ascii="Arial" w:hAnsi="Arial" w:cs="Arial"/>
          <w:color w:val="000000"/>
          <w:sz w:val="30"/>
          <w:szCs w:val="30"/>
        </w:rPr>
      </w:pPr>
      <w:bookmarkStart w:id="44" w:name="functional-interface-lambdas"/>
      <w:bookmarkEnd w:id="44"/>
      <w:r>
        <w:rPr>
          <w:rFonts w:ascii="Arial" w:hAnsi="Arial" w:cs="Arial"/>
          <w:color w:val="000000"/>
          <w:sz w:val="30"/>
          <w:szCs w:val="30"/>
        </w:rPr>
        <w:t>Functional Interfaces and Lambda Expressions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If you notice above interfaces code, you will notice @</w:t>
      </w:r>
      <w:proofErr w:type="spellStart"/>
      <w:r>
        <w:rPr>
          <w:rFonts w:ascii="Arial" w:hAnsi="Arial" w:cs="Arial"/>
          <w:color w:val="000000"/>
          <w:sz w:val="20"/>
          <w:szCs w:val="20"/>
        </w:rPr>
        <w:t>FunctionalInterface</w:t>
      </w:r>
      <w:proofErr w:type="spellEnd"/>
      <w:r>
        <w:rPr>
          <w:rFonts w:ascii="Arial" w:hAnsi="Arial" w:cs="Arial"/>
          <w:color w:val="000000"/>
          <w:sz w:val="20"/>
          <w:szCs w:val="20"/>
        </w:rPr>
        <w:t> </w:t>
      </w:r>
      <w:hyperlink r:id="rId63" w:history="1">
        <w:r>
          <w:rPr>
            <w:rStyle w:val="Hyperlink"/>
            <w:rFonts w:ascii="Arial" w:hAnsi="Arial" w:cs="Arial"/>
            <w:color w:val="FF0000"/>
            <w:sz w:val="20"/>
            <w:szCs w:val="20"/>
          </w:rPr>
          <w:t>annotation</w:t>
        </w:r>
      </w:hyperlink>
      <w:r>
        <w:rPr>
          <w:rFonts w:ascii="Arial" w:hAnsi="Arial" w:cs="Arial"/>
          <w:color w:val="000000"/>
          <w:sz w:val="20"/>
          <w:szCs w:val="20"/>
        </w:rPr>
        <w:t>. Functional interfaces are new concept introduced in Java 8. An interface with exactly one abstract method becomes Functional Interface. We don’t need to use @</w:t>
      </w:r>
      <w:proofErr w:type="spellStart"/>
      <w:r>
        <w:rPr>
          <w:rFonts w:ascii="Arial" w:hAnsi="Arial" w:cs="Arial"/>
          <w:color w:val="000000"/>
          <w:sz w:val="20"/>
          <w:szCs w:val="20"/>
        </w:rPr>
        <w:t>FunctionalInterface</w:t>
      </w:r>
      <w:proofErr w:type="spellEnd"/>
      <w:r>
        <w:rPr>
          <w:rFonts w:ascii="Arial" w:hAnsi="Arial" w:cs="Arial"/>
          <w:color w:val="000000"/>
          <w:sz w:val="20"/>
          <w:szCs w:val="20"/>
        </w:rPr>
        <w:t xml:space="preserve"> annotation to mark an interface as Functional Interface. @</w:t>
      </w:r>
      <w:proofErr w:type="spellStart"/>
      <w:r>
        <w:rPr>
          <w:rFonts w:ascii="Arial" w:hAnsi="Arial" w:cs="Arial"/>
          <w:color w:val="000000"/>
          <w:sz w:val="20"/>
          <w:szCs w:val="20"/>
        </w:rPr>
        <w:t>FunctionalInterface</w:t>
      </w:r>
      <w:proofErr w:type="spellEnd"/>
      <w:r>
        <w:rPr>
          <w:rFonts w:ascii="Arial" w:hAnsi="Arial" w:cs="Arial"/>
          <w:color w:val="000000"/>
          <w:sz w:val="20"/>
          <w:szCs w:val="20"/>
        </w:rPr>
        <w:t xml:space="preserve"> annotation is a facility to avoid accidental addition of abstract methods in the functional interfaces. You can think of it like </w:t>
      </w:r>
      <w:hyperlink r:id="rId64" w:history="1">
        <w:r>
          <w:rPr>
            <w:rStyle w:val="Hyperlink"/>
            <w:rFonts w:ascii="Arial" w:hAnsi="Arial" w:cs="Arial"/>
            <w:color w:val="FF0000"/>
            <w:sz w:val="20"/>
            <w:szCs w:val="20"/>
          </w:rPr>
          <w:t xml:space="preserve">@Override </w:t>
        </w:r>
        <w:proofErr w:type="spellStart"/>
        <w:r>
          <w:rPr>
            <w:rStyle w:val="Hyperlink"/>
            <w:rFonts w:ascii="Arial" w:hAnsi="Arial" w:cs="Arial"/>
            <w:color w:val="FF0000"/>
            <w:sz w:val="20"/>
            <w:szCs w:val="20"/>
          </w:rPr>
          <w:t>annotation</w:t>
        </w:r>
      </w:hyperlink>
      <w:r>
        <w:rPr>
          <w:rFonts w:ascii="Arial" w:hAnsi="Arial" w:cs="Arial"/>
          <w:color w:val="000000"/>
          <w:sz w:val="20"/>
          <w:szCs w:val="20"/>
        </w:rPr>
        <w:t>and</w:t>
      </w:r>
      <w:proofErr w:type="spellEnd"/>
      <w:r>
        <w:rPr>
          <w:rFonts w:ascii="Arial" w:hAnsi="Arial" w:cs="Arial"/>
          <w:color w:val="000000"/>
          <w:sz w:val="20"/>
          <w:szCs w:val="20"/>
        </w:rPr>
        <w:t xml:space="preserve"> </w:t>
      </w:r>
      <w:proofErr w:type="gramStart"/>
      <w:r>
        <w:rPr>
          <w:rFonts w:ascii="Arial" w:hAnsi="Arial" w:cs="Arial"/>
          <w:color w:val="000000"/>
          <w:sz w:val="20"/>
          <w:szCs w:val="20"/>
        </w:rPr>
        <w:t>it’s</w:t>
      </w:r>
      <w:proofErr w:type="gramEnd"/>
      <w:r>
        <w:rPr>
          <w:rFonts w:ascii="Arial" w:hAnsi="Arial" w:cs="Arial"/>
          <w:color w:val="000000"/>
          <w:sz w:val="20"/>
          <w:szCs w:val="20"/>
        </w:rPr>
        <w:t xml:space="preserve"> best practice to use it. </w:t>
      </w:r>
      <w:proofErr w:type="spellStart"/>
      <w:proofErr w:type="gramStart"/>
      <w:r>
        <w:rPr>
          <w:rStyle w:val="HTMLCode"/>
          <w:color w:val="000000"/>
          <w:shd w:val="clear" w:color="auto" w:fill="EFE8E5"/>
        </w:rPr>
        <w:t>java.lang.Runnable</w:t>
      </w:r>
      <w:proofErr w:type="spellEnd"/>
      <w:proofErr w:type="gramEnd"/>
      <w:r>
        <w:rPr>
          <w:rFonts w:ascii="Arial" w:hAnsi="Arial" w:cs="Arial"/>
          <w:color w:val="000000"/>
          <w:sz w:val="20"/>
          <w:szCs w:val="20"/>
        </w:rPr>
        <w:t> with single abstract method run() is a great example of functional interface.</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One of the major benefits of functional interface is the possibility to use </w:t>
      </w:r>
      <w:r>
        <w:rPr>
          <w:rStyle w:val="Strong"/>
          <w:rFonts w:ascii="Arial" w:hAnsi="Arial" w:cs="Arial"/>
          <w:color w:val="000000"/>
        </w:rPr>
        <w:t>lambda expressions</w:t>
      </w:r>
      <w:r>
        <w:rPr>
          <w:rFonts w:ascii="Arial" w:hAnsi="Arial" w:cs="Arial"/>
          <w:color w:val="000000"/>
          <w:sz w:val="20"/>
          <w:szCs w:val="20"/>
        </w:rPr>
        <w:t> to instantiate them. We can instantiate an interface with </w:t>
      </w:r>
      <w:hyperlink r:id="rId65" w:history="1">
        <w:r>
          <w:rPr>
            <w:rStyle w:val="Hyperlink"/>
            <w:rFonts w:ascii="Arial" w:hAnsi="Arial" w:cs="Arial"/>
            <w:color w:val="FF0000"/>
            <w:sz w:val="20"/>
            <w:szCs w:val="20"/>
          </w:rPr>
          <w:t>anonymous class</w:t>
        </w:r>
      </w:hyperlink>
      <w:r>
        <w:rPr>
          <w:rFonts w:ascii="Arial" w:hAnsi="Arial" w:cs="Arial"/>
          <w:color w:val="000000"/>
          <w:sz w:val="20"/>
          <w:szCs w:val="20"/>
        </w:rPr>
        <w:t> but the code looks bulky.</w:t>
      </w:r>
    </w:p>
    <w:p w:rsidR="00B57F79" w:rsidRDefault="00B57F79" w:rsidP="00B57F79">
      <w:pPr>
        <w:pStyle w:val="HTMLPreformatted"/>
        <w:pBdr>
          <w:left w:val="single" w:sz="12" w:space="10" w:color="FF8D6A"/>
        </w:pBdr>
        <w:shd w:val="clear" w:color="auto" w:fill="F2F9FC"/>
        <w:ind w:left="501"/>
        <w:rPr>
          <w:color w:val="200080"/>
        </w:rPr>
      </w:pPr>
      <w:proofErr w:type="spellStart"/>
      <w:r>
        <w:rPr>
          <w:color w:val="200080"/>
        </w:rPr>
        <w:t>Runnable</w:t>
      </w:r>
      <w:proofErr w:type="spellEnd"/>
      <w:r>
        <w:rPr>
          <w:color w:val="200080"/>
        </w:rPr>
        <w:t xml:space="preserve"> r = new </w:t>
      </w:r>
      <w:proofErr w:type="spellStart"/>
      <w:proofErr w:type="gramStart"/>
      <w:r>
        <w:rPr>
          <w:color w:val="200080"/>
        </w:rPr>
        <w:t>Runnable</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t>@Override</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proofErr w:type="gramStart"/>
      <w:r>
        <w:rPr>
          <w:color w:val="200080"/>
        </w:rPr>
        <w:t>public</w:t>
      </w:r>
      <w:proofErr w:type="gramEnd"/>
      <w:r>
        <w:rPr>
          <w:color w:val="200080"/>
        </w:rPr>
        <w:t xml:space="preserve"> void run()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 xml:space="preserve">"My </w:t>
      </w:r>
      <w:proofErr w:type="spellStart"/>
      <w:r>
        <w:rPr>
          <w:color w:val="200080"/>
        </w:rPr>
        <w:t>Runnable</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t>}};</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Since functional interfaces have only one method, lambda expressions can easily provide the method implementation. We just need to provide method arguments and business logic. For example, we can write above implementation using lambda expression as:</w:t>
      </w:r>
    </w:p>
    <w:p w:rsidR="00B57F79" w:rsidRDefault="00B57F79" w:rsidP="00B57F79">
      <w:pPr>
        <w:pStyle w:val="HTMLPreformatted"/>
        <w:pBdr>
          <w:left w:val="single" w:sz="12" w:space="10" w:color="FF8D6A"/>
        </w:pBdr>
        <w:shd w:val="clear" w:color="auto" w:fill="F2F9FC"/>
        <w:ind w:left="501"/>
        <w:rPr>
          <w:color w:val="200080"/>
        </w:rPr>
      </w:pPr>
      <w:proofErr w:type="spellStart"/>
      <w:r>
        <w:rPr>
          <w:color w:val="200080"/>
        </w:rPr>
        <w:t>Runnable</w:t>
      </w:r>
      <w:proofErr w:type="spellEnd"/>
      <w:r>
        <w:rPr>
          <w:color w:val="200080"/>
        </w:rPr>
        <w:t xml:space="preserve"> r1 = () -&gt;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r>
        <w:rPr>
          <w:color w:val="200080"/>
        </w:rPr>
        <w:tab/>
      </w:r>
      <w:proofErr w:type="spellStart"/>
      <w:proofErr w:type="gramStart"/>
      <w:r>
        <w:rPr>
          <w:color w:val="200080"/>
        </w:rPr>
        <w:t>System.out.println</w:t>
      </w:r>
      <w:proofErr w:type="spellEnd"/>
      <w:r>
        <w:rPr>
          <w:color w:val="200080"/>
        </w:rPr>
        <w:t>(</w:t>
      </w:r>
      <w:proofErr w:type="gramEnd"/>
      <w:r>
        <w:rPr>
          <w:color w:val="200080"/>
        </w:rPr>
        <w:t xml:space="preserve">"My </w:t>
      </w:r>
      <w:proofErr w:type="spellStart"/>
      <w:r>
        <w:rPr>
          <w:color w:val="200080"/>
        </w:rPr>
        <w:t>Runnable</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If you have single statement in method implementation, we don’t need curly braces also. For example above Interface1 anonymous class can be instantiated using lambda as follows:</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Interface1 i1 = (s) -&gt; </w:t>
      </w:r>
      <w:proofErr w:type="spellStart"/>
      <w:r>
        <w:rPr>
          <w:color w:val="200080"/>
        </w:rPr>
        <w:t>System.out.println</w:t>
      </w:r>
      <w:proofErr w:type="spellEnd"/>
      <w:r>
        <w:rPr>
          <w:color w:val="200080"/>
        </w:rPr>
        <w:t>(s);</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i1.method1(</w:t>
      </w:r>
      <w:proofErr w:type="gramEnd"/>
      <w:r>
        <w:rPr>
          <w:color w:val="200080"/>
        </w:rPr>
        <w:t>"</w:t>
      </w:r>
      <w:proofErr w:type="spellStart"/>
      <w:r>
        <w:rPr>
          <w:color w:val="200080"/>
        </w:rPr>
        <w:t>abc</w:t>
      </w:r>
      <w:proofErr w:type="spellEnd"/>
      <w:r>
        <w:rPr>
          <w:color w:val="200080"/>
        </w:rPr>
        <w:t>");</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So lambda expressions are means to create anonymous classes of functional interfaces easily. There are no runtime benefits of using lambda expressions, so I will use it cautiously because I don’t mind writing few extra lines of code.</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A new package </w:t>
      </w:r>
      <w:proofErr w:type="spellStart"/>
      <w:r>
        <w:rPr>
          <w:rStyle w:val="HTMLCode"/>
          <w:color w:val="000000"/>
          <w:shd w:val="clear" w:color="auto" w:fill="EFE8E5"/>
        </w:rPr>
        <w:t>java.util.function</w:t>
      </w:r>
      <w:proofErr w:type="spellEnd"/>
      <w:r>
        <w:rPr>
          <w:rFonts w:ascii="Arial" w:hAnsi="Arial" w:cs="Arial"/>
          <w:color w:val="000000"/>
          <w:sz w:val="20"/>
          <w:szCs w:val="20"/>
        </w:rPr>
        <w:t> has been added with bunch of functional interfaces to provide target types for lambda expressions and method references. Lambda expressions are a huge topic, I will write a separate article on that in future.</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You can read complete tutorial at </w:t>
      </w:r>
      <w:hyperlink r:id="rId66" w:tooltip="Java 8 Lambda Expressions and Functional Interfaces Example Tutorial" w:history="1">
        <w:r>
          <w:rPr>
            <w:rStyle w:val="Hyperlink"/>
            <w:rFonts w:ascii="Arial" w:hAnsi="Arial" w:cs="Arial"/>
            <w:color w:val="FF0000"/>
            <w:sz w:val="20"/>
            <w:szCs w:val="20"/>
          </w:rPr>
          <w:t>Java 8 Lambda Expressions Tutorial</w:t>
        </w:r>
      </w:hyperlink>
      <w:r>
        <w:rPr>
          <w:rFonts w:ascii="Arial" w:hAnsi="Arial" w:cs="Arial"/>
          <w:color w:val="000000"/>
          <w:sz w:val="20"/>
          <w:szCs w:val="20"/>
        </w:rPr>
        <w:t>.</w:t>
      </w:r>
    </w:p>
    <w:p w:rsidR="00B57F79" w:rsidRDefault="00B57F79" w:rsidP="00860E10">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45" w:name="java-stream-api"/>
      <w:bookmarkEnd w:id="45"/>
      <w:r>
        <w:rPr>
          <w:rFonts w:ascii="Arial" w:hAnsi="Arial" w:cs="Arial"/>
          <w:color w:val="000000"/>
          <w:sz w:val="30"/>
          <w:szCs w:val="30"/>
        </w:rPr>
        <w:t>Java Stream API for Bulk Data Operations on Collections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lastRenderedPageBreak/>
        <w:t>A new </w:t>
      </w:r>
      <w:proofErr w:type="spellStart"/>
      <w:r>
        <w:rPr>
          <w:rStyle w:val="HTMLCode"/>
          <w:color w:val="000000"/>
          <w:shd w:val="clear" w:color="auto" w:fill="EFE8E5"/>
        </w:rPr>
        <w:t>java.util.stream</w:t>
      </w:r>
      <w:proofErr w:type="spellEnd"/>
      <w:r>
        <w:rPr>
          <w:rFonts w:ascii="Arial" w:hAnsi="Arial" w:cs="Arial"/>
          <w:color w:val="000000"/>
          <w:sz w:val="20"/>
          <w:szCs w:val="20"/>
        </w:rPr>
        <w:t xml:space="preserve"> has been added in Java 8 to perform filter/map/reduce like operations with the collection. Stream API will allow sequential as well as parallel execution. This is one of the best </w:t>
      </w:r>
      <w:proofErr w:type="gramStart"/>
      <w:r>
        <w:rPr>
          <w:rFonts w:ascii="Arial" w:hAnsi="Arial" w:cs="Arial"/>
          <w:color w:val="000000"/>
          <w:sz w:val="20"/>
          <w:szCs w:val="20"/>
        </w:rPr>
        <w:t>feature</w:t>
      </w:r>
      <w:proofErr w:type="gramEnd"/>
      <w:r>
        <w:rPr>
          <w:rFonts w:ascii="Arial" w:hAnsi="Arial" w:cs="Arial"/>
          <w:color w:val="000000"/>
          <w:sz w:val="20"/>
          <w:szCs w:val="20"/>
        </w:rPr>
        <w:t xml:space="preserve"> for me because I work a lot with Collections and usually with Big Data, we need to filter out them based on some conditions.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Collection interface has been extended with </w:t>
      </w:r>
      <w:proofErr w:type="gramStart"/>
      <w:r>
        <w:rPr>
          <w:rStyle w:val="Emphasis"/>
          <w:rFonts w:ascii="Arial" w:hAnsi="Arial" w:cs="Arial"/>
          <w:color w:val="000000"/>
          <w:sz w:val="20"/>
          <w:szCs w:val="20"/>
        </w:rPr>
        <w:t>stream(</w:t>
      </w:r>
      <w:proofErr w:type="gramEnd"/>
      <w:r>
        <w:rPr>
          <w:rStyle w:val="Emphasis"/>
          <w:rFonts w:ascii="Arial" w:hAnsi="Arial" w:cs="Arial"/>
          <w:color w:val="000000"/>
          <w:sz w:val="20"/>
          <w:szCs w:val="20"/>
        </w:rPr>
        <w:t>)</w:t>
      </w:r>
      <w:r>
        <w:rPr>
          <w:rFonts w:ascii="Arial" w:hAnsi="Arial" w:cs="Arial"/>
          <w:color w:val="000000"/>
          <w:sz w:val="20"/>
          <w:szCs w:val="20"/>
        </w:rPr>
        <w:t> and </w:t>
      </w:r>
      <w:proofErr w:type="spellStart"/>
      <w:r>
        <w:rPr>
          <w:rStyle w:val="Emphasis"/>
          <w:rFonts w:ascii="Arial" w:hAnsi="Arial" w:cs="Arial"/>
          <w:color w:val="000000"/>
          <w:sz w:val="20"/>
          <w:szCs w:val="20"/>
        </w:rPr>
        <w:t>parallelStream</w:t>
      </w:r>
      <w:proofErr w:type="spellEnd"/>
      <w:r>
        <w:rPr>
          <w:rStyle w:val="Emphasis"/>
          <w:rFonts w:ascii="Arial" w:hAnsi="Arial" w:cs="Arial"/>
          <w:color w:val="000000"/>
          <w:sz w:val="20"/>
          <w:szCs w:val="20"/>
        </w:rPr>
        <w:t>()</w:t>
      </w:r>
      <w:r>
        <w:rPr>
          <w:rFonts w:ascii="Arial" w:hAnsi="Arial" w:cs="Arial"/>
          <w:color w:val="000000"/>
          <w:sz w:val="20"/>
          <w:szCs w:val="20"/>
        </w:rPr>
        <w:t> default methods to get the Stream for sequential and parallel execution. Let’s see their usage with simple example.</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package</w:t>
      </w:r>
      <w:proofErr w:type="gramEnd"/>
      <w:r>
        <w:rPr>
          <w:color w:val="200080"/>
        </w:rPr>
        <w:t xml:space="preserve"> com.journaldev.java8.stream;</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java.util.ArrayList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java.util.List</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import</w:t>
      </w:r>
      <w:proofErr w:type="gramEnd"/>
      <w:r>
        <w:rPr>
          <w:color w:val="200080"/>
        </w:rPr>
        <w:t xml:space="preserve"> </w:t>
      </w:r>
      <w:proofErr w:type="spellStart"/>
      <w:r>
        <w:rPr>
          <w:color w:val="200080"/>
        </w:rPr>
        <w:t>java.util.stream.Stream</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proofErr w:type="gramStart"/>
      <w:r>
        <w:rPr>
          <w:color w:val="200080"/>
        </w:rPr>
        <w:t>public</w:t>
      </w:r>
      <w:proofErr w:type="gramEnd"/>
      <w:r>
        <w:rPr>
          <w:color w:val="200080"/>
        </w:rPr>
        <w:t xml:space="preserve"> class </w:t>
      </w:r>
      <w:proofErr w:type="spellStart"/>
      <w:r>
        <w:rPr>
          <w:color w:val="200080"/>
        </w:rPr>
        <w:t>StreamExample</w:t>
      </w:r>
      <w:proofErr w:type="spellEnd"/>
      <w:r>
        <w:rPr>
          <w:color w:val="200080"/>
        </w:rPr>
        <w:t xml:space="preserve"> {</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r>
      <w:proofErr w:type="gramStart"/>
      <w:r>
        <w:rPr>
          <w:color w:val="200080"/>
        </w:rPr>
        <w:t>public</w:t>
      </w:r>
      <w:proofErr w:type="gramEnd"/>
      <w:r>
        <w:rPr>
          <w:color w:val="200080"/>
        </w:rPr>
        <w:t xml:space="preserve"> static void main(String[] </w:t>
      </w:r>
      <w:proofErr w:type="spellStart"/>
      <w:r>
        <w:rPr>
          <w:color w:val="200080"/>
        </w:rPr>
        <w:t>args</w:t>
      </w:r>
      <w:proofErr w:type="spellEnd"/>
      <w:r>
        <w:rPr>
          <w:color w:val="200080"/>
        </w:rPr>
        <w:t>) {</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List&lt;Integer&gt; </w:t>
      </w:r>
      <w:proofErr w:type="spellStart"/>
      <w:r>
        <w:rPr>
          <w:color w:val="200080"/>
        </w:rPr>
        <w:t>myList</w:t>
      </w:r>
      <w:proofErr w:type="spellEnd"/>
      <w:r>
        <w:rPr>
          <w:color w:val="200080"/>
        </w:rPr>
        <w:t xml:space="preserve"> = new </w:t>
      </w:r>
      <w:proofErr w:type="spellStart"/>
      <w:r>
        <w:rPr>
          <w:color w:val="200080"/>
        </w:rPr>
        <w:t>ArrayList</w:t>
      </w:r>
      <w:proofErr w:type="spellEnd"/>
      <w:r>
        <w:rPr>
          <w:color w:val="200080"/>
        </w:rPr>
        <w:t>&lt;</w:t>
      </w:r>
      <w:proofErr w:type="gramStart"/>
      <w:r>
        <w:rPr>
          <w:color w:val="200080"/>
        </w:rPr>
        <w:t>&gt;(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gramStart"/>
      <w:r>
        <w:rPr>
          <w:color w:val="200080"/>
        </w:rPr>
        <w:t>for(</w:t>
      </w:r>
      <w:proofErr w:type="spellStart"/>
      <w:proofErr w:type="gramEnd"/>
      <w:r>
        <w:rPr>
          <w:color w:val="200080"/>
        </w:rPr>
        <w:t>int</w:t>
      </w:r>
      <w:proofErr w:type="spellEnd"/>
      <w:r>
        <w:rPr>
          <w:color w:val="200080"/>
        </w:rPr>
        <w:t xml:space="preserve"> </w:t>
      </w:r>
      <w:proofErr w:type="spellStart"/>
      <w:r>
        <w:rPr>
          <w:color w:val="200080"/>
        </w:rPr>
        <w:t>i</w:t>
      </w:r>
      <w:proofErr w:type="spellEnd"/>
      <w:r>
        <w:rPr>
          <w:color w:val="200080"/>
        </w:rPr>
        <w:t xml:space="preserve">=0; </w:t>
      </w:r>
      <w:proofErr w:type="spellStart"/>
      <w:r>
        <w:rPr>
          <w:color w:val="200080"/>
        </w:rPr>
        <w:t>i</w:t>
      </w:r>
      <w:proofErr w:type="spellEnd"/>
      <w:r>
        <w:rPr>
          <w:color w:val="200080"/>
        </w:rPr>
        <w:t xml:space="preserve">&lt;100; </w:t>
      </w:r>
      <w:proofErr w:type="spellStart"/>
      <w:r>
        <w:rPr>
          <w:color w:val="200080"/>
        </w:rPr>
        <w:t>i</w:t>
      </w:r>
      <w:proofErr w:type="spellEnd"/>
      <w:r>
        <w:rPr>
          <w:color w:val="200080"/>
        </w:rPr>
        <w:t xml:space="preserve">++) </w:t>
      </w:r>
      <w:proofErr w:type="spellStart"/>
      <w:r>
        <w:rPr>
          <w:color w:val="200080"/>
        </w:rPr>
        <w:t>myList.add</w:t>
      </w:r>
      <w:proofErr w:type="spellEnd"/>
      <w:r>
        <w:rPr>
          <w:color w:val="200080"/>
        </w:rPr>
        <w:t>(</w:t>
      </w:r>
      <w:proofErr w:type="spellStart"/>
      <w:r>
        <w:rPr>
          <w:color w:val="200080"/>
        </w:rPr>
        <w:t>i</w:t>
      </w:r>
      <w:proofErr w:type="spell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//sequential stream</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Stream&lt;Integer&gt; </w:t>
      </w:r>
      <w:proofErr w:type="spellStart"/>
      <w:r>
        <w:rPr>
          <w:color w:val="200080"/>
        </w:rPr>
        <w:t>sequentialStream</w:t>
      </w:r>
      <w:proofErr w:type="spellEnd"/>
      <w:r>
        <w:rPr>
          <w:color w:val="200080"/>
        </w:rPr>
        <w:t xml:space="preserve"> = </w:t>
      </w:r>
      <w:proofErr w:type="spellStart"/>
      <w:proofErr w:type="gramStart"/>
      <w:r>
        <w:rPr>
          <w:color w:val="200080"/>
        </w:rPr>
        <w:t>myList.stream</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//parallel stream</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Stream&lt;Integer&gt; </w:t>
      </w:r>
      <w:proofErr w:type="spellStart"/>
      <w:r>
        <w:rPr>
          <w:color w:val="200080"/>
        </w:rPr>
        <w:t>parallelStream</w:t>
      </w:r>
      <w:proofErr w:type="spellEnd"/>
      <w:r>
        <w:rPr>
          <w:color w:val="200080"/>
        </w:rPr>
        <w:t xml:space="preserve"> = </w:t>
      </w:r>
      <w:proofErr w:type="spellStart"/>
      <w:proofErr w:type="gramStart"/>
      <w:r>
        <w:rPr>
          <w:color w:val="200080"/>
        </w:rPr>
        <w:t>myList.parallelStream</w:t>
      </w:r>
      <w:proofErr w:type="spellEnd"/>
      <w:r>
        <w:rPr>
          <w:color w:val="200080"/>
        </w:rPr>
        <w:t>(</w:t>
      </w:r>
      <w:proofErr w:type="gramEnd"/>
      <w:r>
        <w:rPr>
          <w:color w:val="200080"/>
        </w:rPr>
        <w:t>);</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//using lambda with Stream API, filter example</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Stream&lt;Integer&gt; </w:t>
      </w:r>
      <w:proofErr w:type="spellStart"/>
      <w:r>
        <w:rPr>
          <w:color w:val="200080"/>
        </w:rPr>
        <w:t>highNums</w:t>
      </w:r>
      <w:proofErr w:type="spellEnd"/>
      <w:r>
        <w:rPr>
          <w:color w:val="200080"/>
        </w:rPr>
        <w:t xml:space="preserve"> = </w:t>
      </w:r>
      <w:proofErr w:type="spellStart"/>
      <w:proofErr w:type="gramStart"/>
      <w:r>
        <w:rPr>
          <w:color w:val="200080"/>
        </w:rPr>
        <w:t>parallelStream.filter</w:t>
      </w:r>
      <w:proofErr w:type="spellEnd"/>
      <w:r>
        <w:rPr>
          <w:color w:val="200080"/>
        </w:rPr>
        <w:t>(</w:t>
      </w:r>
      <w:proofErr w:type="gramEnd"/>
      <w:r>
        <w:rPr>
          <w:color w:val="200080"/>
        </w:rPr>
        <w:t>p -&gt; p &gt; 90);</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//using lambda in </w:t>
      </w:r>
      <w:proofErr w:type="spellStart"/>
      <w:r>
        <w:rPr>
          <w:color w:val="200080"/>
        </w:rPr>
        <w:t>forEach</w:t>
      </w:r>
      <w:proofErr w:type="spellEnd"/>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highNums.forEach</w:t>
      </w:r>
      <w:proofErr w:type="spellEnd"/>
      <w:r>
        <w:rPr>
          <w:color w:val="200080"/>
        </w:rPr>
        <w:t>(</w:t>
      </w:r>
      <w:proofErr w:type="gramEnd"/>
      <w:r>
        <w:rPr>
          <w:color w:val="200080"/>
        </w:rPr>
        <w:t xml:space="preserve">p -&gt; </w:t>
      </w:r>
      <w:proofErr w:type="spellStart"/>
      <w:r>
        <w:rPr>
          <w:color w:val="200080"/>
        </w:rPr>
        <w:t>System.out.println</w:t>
      </w:r>
      <w:proofErr w:type="spellEnd"/>
      <w:r>
        <w:rPr>
          <w:color w:val="200080"/>
        </w:rPr>
        <w:t xml:space="preserve">("High </w:t>
      </w:r>
      <w:proofErr w:type="spellStart"/>
      <w:r>
        <w:rPr>
          <w:color w:val="200080"/>
        </w:rPr>
        <w:t>Nums</w:t>
      </w:r>
      <w:proofErr w:type="spellEnd"/>
      <w:r>
        <w:rPr>
          <w:color w:val="200080"/>
        </w:rPr>
        <w:t xml:space="preserve"> parallel="+p));</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t xml:space="preserve">Stream&lt;Integer&gt; </w:t>
      </w:r>
      <w:proofErr w:type="spellStart"/>
      <w:r>
        <w:rPr>
          <w:color w:val="200080"/>
        </w:rPr>
        <w:t>highNumsSeq</w:t>
      </w:r>
      <w:proofErr w:type="spellEnd"/>
      <w:r>
        <w:rPr>
          <w:color w:val="200080"/>
        </w:rPr>
        <w:t xml:space="preserve"> = </w:t>
      </w:r>
      <w:proofErr w:type="spellStart"/>
      <w:proofErr w:type="gramStart"/>
      <w:r>
        <w:rPr>
          <w:color w:val="200080"/>
        </w:rPr>
        <w:t>sequentialStream.filter</w:t>
      </w:r>
      <w:proofErr w:type="spellEnd"/>
      <w:r>
        <w:rPr>
          <w:color w:val="200080"/>
        </w:rPr>
        <w:t>(</w:t>
      </w:r>
      <w:proofErr w:type="gramEnd"/>
      <w:r>
        <w:rPr>
          <w:color w:val="200080"/>
        </w:rPr>
        <w:t>p -&gt; p &gt; 90);</w:t>
      </w:r>
    </w:p>
    <w:p w:rsidR="00B57F79" w:rsidRDefault="00B57F79" w:rsidP="00B57F79">
      <w:pPr>
        <w:pStyle w:val="HTMLPreformatted"/>
        <w:pBdr>
          <w:left w:val="single" w:sz="12" w:space="10" w:color="FF8D6A"/>
        </w:pBdr>
        <w:shd w:val="clear" w:color="auto" w:fill="F2F9FC"/>
        <w:ind w:left="501"/>
        <w:rPr>
          <w:color w:val="200080"/>
        </w:rPr>
      </w:pPr>
      <w:r>
        <w:rPr>
          <w:color w:val="200080"/>
        </w:rPr>
        <w:tab/>
      </w:r>
      <w:r>
        <w:rPr>
          <w:color w:val="200080"/>
        </w:rPr>
        <w:tab/>
      </w:r>
      <w:proofErr w:type="spellStart"/>
      <w:proofErr w:type="gramStart"/>
      <w:r>
        <w:rPr>
          <w:color w:val="200080"/>
        </w:rPr>
        <w:t>highNumsSeq.forEach</w:t>
      </w:r>
      <w:proofErr w:type="spellEnd"/>
      <w:r>
        <w:rPr>
          <w:color w:val="200080"/>
        </w:rPr>
        <w:t>(</w:t>
      </w:r>
      <w:proofErr w:type="gramEnd"/>
      <w:r>
        <w:rPr>
          <w:color w:val="200080"/>
        </w:rPr>
        <w:t xml:space="preserve">p -&gt; </w:t>
      </w:r>
      <w:proofErr w:type="spellStart"/>
      <w:r>
        <w:rPr>
          <w:color w:val="200080"/>
        </w:rPr>
        <w:t>System.out.println</w:t>
      </w:r>
      <w:proofErr w:type="spellEnd"/>
      <w:r>
        <w:rPr>
          <w:color w:val="200080"/>
        </w:rPr>
        <w:t xml:space="preserve">("High </w:t>
      </w:r>
      <w:proofErr w:type="spellStart"/>
      <w:r>
        <w:rPr>
          <w:color w:val="200080"/>
        </w:rPr>
        <w:t>Nums</w:t>
      </w:r>
      <w:proofErr w:type="spellEnd"/>
      <w:r>
        <w:rPr>
          <w:color w:val="200080"/>
        </w:rPr>
        <w:t xml:space="preserve"> sequential="+p));</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ab/>
        <w:t>}</w:t>
      </w:r>
    </w:p>
    <w:p w:rsidR="00B57F79" w:rsidRDefault="00B57F79" w:rsidP="00B57F79">
      <w:pPr>
        <w:pStyle w:val="HTMLPreformatted"/>
        <w:pBdr>
          <w:left w:val="single" w:sz="12" w:space="10" w:color="FF8D6A"/>
        </w:pBdr>
        <w:shd w:val="clear" w:color="auto" w:fill="F2F9FC"/>
        <w:ind w:left="501"/>
        <w:rPr>
          <w:color w:val="200080"/>
        </w:rPr>
      </w:pPr>
    </w:p>
    <w:p w:rsidR="00B57F79" w:rsidRDefault="00B57F79" w:rsidP="00B57F79">
      <w:pPr>
        <w:pStyle w:val="HTMLPreformatted"/>
        <w:pBdr>
          <w:left w:val="single" w:sz="12" w:space="10" w:color="FF8D6A"/>
        </w:pBdr>
        <w:shd w:val="clear" w:color="auto" w:fill="F2F9FC"/>
        <w:ind w:left="501"/>
        <w:rPr>
          <w:color w:val="200080"/>
        </w:rPr>
      </w:pPr>
      <w:r>
        <w:rPr>
          <w:color w:val="200080"/>
        </w:rPr>
        <w:t>}</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If you will run above example code, you will get output like this:</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parallel=91</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parallel=96</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parallel=93</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parallel=98</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parallel=94</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parallel=95</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parallel=97</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parallel=92</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parallel=99</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sequential=91</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sequential=92</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sequential=93</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sequential=94</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sequential=95</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sequential=96</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sequential=97</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sequential=98</w:t>
      </w:r>
    </w:p>
    <w:p w:rsidR="00B57F79" w:rsidRDefault="00B57F79" w:rsidP="00B57F79">
      <w:pPr>
        <w:pStyle w:val="HTMLPreformatted"/>
        <w:pBdr>
          <w:left w:val="single" w:sz="12" w:space="10" w:color="FF8D6A"/>
        </w:pBdr>
        <w:shd w:val="clear" w:color="auto" w:fill="F2F9FC"/>
        <w:ind w:left="501"/>
        <w:rPr>
          <w:color w:val="200080"/>
        </w:rPr>
      </w:pPr>
      <w:r>
        <w:rPr>
          <w:color w:val="200080"/>
        </w:rPr>
        <w:t xml:space="preserve">High </w:t>
      </w:r>
      <w:proofErr w:type="spellStart"/>
      <w:r>
        <w:rPr>
          <w:color w:val="200080"/>
        </w:rPr>
        <w:t>Nums</w:t>
      </w:r>
      <w:proofErr w:type="spellEnd"/>
      <w:r>
        <w:rPr>
          <w:color w:val="200080"/>
        </w:rPr>
        <w:t xml:space="preserve"> sequential=99</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Notice that parallel processing values are not in order, so parallel processing will be very helpful while working with huge collections.</w:t>
      </w:r>
      <w:r>
        <w:rPr>
          <w:rFonts w:ascii="Arial" w:hAnsi="Arial" w:cs="Arial"/>
          <w:color w:val="000000"/>
          <w:sz w:val="20"/>
          <w:szCs w:val="20"/>
        </w:rPr>
        <w:br/>
        <w:t xml:space="preserve">Covering everything about Stream API is not possible in this </w:t>
      </w:r>
      <w:proofErr w:type="gramStart"/>
      <w:r>
        <w:rPr>
          <w:rFonts w:ascii="Arial" w:hAnsi="Arial" w:cs="Arial"/>
          <w:color w:val="000000"/>
          <w:sz w:val="20"/>
          <w:szCs w:val="20"/>
        </w:rPr>
        <w:t>post,</w:t>
      </w:r>
      <w:proofErr w:type="gramEnd"/>
      <w:r>
        <w:rPr>
          <w:rFonts w:ascii="Arial" w:hAnsi="Arial" w:cs="Arial"/>
          <w:color w:val="000000"/>
          <w:sz w:val="20"/>
          <w:szCs w:val="20"/>
        </w:rPr>
        <w:t xml:space="preserve"> you can read everything about Stream API at </w:t>
      </w:r>
      <w:hyperlink r:id="rId67" w:tooltip="Java 8 Stream API Example Tutorial" w:history="1">
        <w:r>
          <w:rPr>
            <w:rStyle w:val="Hyperlink"/>
            <w:rFonts w:ascii="Arial" w:hAnsi="Arial" w:cs="Arial"/>
            <w:color w:val="FF0000"/>
            <w:sz w:val="20"/>
            <w:szCs w:val="20"/>
          </w:rPr>
          <w:t>Java 8 Stream API Example Tutorial</w:t>
        </w:r>
      </w:hyperlink>
      <w:r>
        <w:rPr>
          <w:rFonts w:ascii="Arial" w:hAnsi="Arial" w:cs="Arial"/>
          <w:color w:val="000000"/>
          <w:sz w:val="20"/>
          <w:szCs w:val="20"/>
        </w:rPr>
        <w:t>.</w:t>
      </w:r>
    </w:p>
    <w:p w:rsidR="00B57F79" w:rsidRDefault="00B57F79" w:rsidP="00860E10">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46" w:name="java8-time"/>
      <w:bookmarkEnd w:id="46"/>
      <w:r>
        <w:rPr>
          <w:rFonts w:ascii="Arial" w:hAnsi="Arial" w:cs="Arial"/>
          <w:color w:val="000000"/>
          <w:sz w:val="30"/>
          <w:szCs w:val="30"/>
        </w:rPr>
        <w:t>Java Time API</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lastRenderedPageBreak/>
        <w:t xml:space="preserve">It has always been hard to work with Date, Time and Time Zones in java. There was no standard approach or API in java for date and time in Java. One of the nice </w:t>
      </w:r>
      <w:proofErr w:type="gramStart"/>
      <w:r>
        <w:rPr>
          <w:rFonts w:ascii="Arial" w:hAnsi="Arial" w:cs="Arial"/>
          <w:color w:val="000000"/>
          <w:sz w:val="20"/>
          <w:szCs w:val="20"/>
        </w:rPr>
        <w:t>addition</w:t>
      </w:r>
      <w:proofErr w:type="gramEnd"/>
      <w:r>
        <w:rPr>
          <w:rFonts w:ascii="Arial" w:hAnsi="Arial" w:cs="Arial"/>
          <w:color w:val="000000"/>
          <w:sz w:val="20"/>
          <w:szCs w:val="20"/>
        </w:rPr>
        <w:t xml:space="preserve"> in Java 8 is the </w:t>
      </w:r>
      <w:proofErr w:type="spellStart"/>
      <w:r>
        <w:rPr>
          <w:rStyle w:val="HTMLCode"/>
          <w:color w:val="000000"/>
          <w:shd w:val="clear" w:color="auto" w:fill="EFE8E5"/>
        </w:rPr>
        <w:t>java.time</w:t>
      </w:r>
      <w:r>
        <w:rPr>
          <w:rFonts w:ascii="Arial" w:hAnsi="Arial" w:cs="Arial"/>
          <w:color w:val="000000"/>
          <w:sz w:val="20"/>
          <w:szCs w:val="20"/>
        </w:rPr>
        <w:t>package</w:t>
      </w:r>
      <w:proofErr w:type="spellEnd"/>
      <w:r>
        <w:rPr>
          <w:rFonts w:ascii="Arial" w:hAnsi="Arial" w:cs="Arial"/>
          <w:color w:val="000000"/>
          <w:sz w:val="20"/>
          <w:szCs w:val="20"/>
        </w:rPr>
        <w:t xml:space="preserve"> that will streamline the process of working with time in java.</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Just by looking at Java Time API packages, I can sense that it will be very easy to use. It has some sub-packages </w:t>
      </w:r>
      <w:proofErr w:type="spellStart"/>
      <w:r>
        <w:rPr>
          <w:rStyle w:val="HTMLCode"/>
          <w:color w:val="000000"/>
          <w:shd w:val="clear" w:color="auto" w:fill="EFE8E5"/>
        </w:rPr>
        <w:t>java.time.format</w:t>
      </w:r>
      <w:proofErr w:type="spellEnd"/>
      <w:r>
        <w:rPr>
          <w:rFonts w:ascii="Arial" w:hAnsi="Arial" w:cs="Arial"/>
          <w:color w:val="000000"/>
          <w:sz w:val="20"/>
          <w:szCs w:val="20"/>
        </w:rPr>
        <w:t> that provides classes to print and parse dates and times and </w:t>
      </w:r>
      <w:proofErr w:type="spellStart"/>
      <w:r>
        <w:rPr>
          <w:rStyle w:val="HTMLCode"/>
          <w:color w:val="000000"/>
          <w:shd w:val="clear" w:color="auto" w:fill="EFE8E5"/>
        </w:rPr>
        <w:t>java.time.zone</w:t>
      </w:r>
      <w:proofErr w:type="spellEnd"/>
      <w:r>
        <w:rPr>
          <w:rFonts w:ascii="Arial" w:hAnsi="Arial" w:cs="Arial"/>
          <w:color w:val="000000"/>
          <w:sz w:val="20"/>
          <w:szCs w:val="20"/>
        </w:rPr>
        <w:t> provides support for time-zones and their rules.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 xml:space="preserve">The new Time API prefers </w:t>
      </w:r>
      <w:proofErr w:type="spellStart"/>
      <w:r>
        <w:rPr>
          <w:rFonts w:ascii="Arial" w:hAnsi="Arial" w:cs="Arial"/>
          <w:color w:val="000000"/>
          <w:sz w:val="20"/>
          <w:szCs w:val="20"/>
        </w:rPr>
        <w:t>enums</w:t>
      </w:r>
      <w:proofErr w:type="spellEnd"/>
      <w:r>
        <w:rPr>
          <w:rFonts w:ascii="Arial" w:hAnsi="Arial" w:cs="Arial"/>
          <w:color w:val="000000"/>
          <w:sz w:val="20"/>
          <w:szCs w:val="20"/>
        </w:rPr>
        <w:t xml:space="preserve"> over integer constants for months and days of the week. One of the useful </w:t>
      </w:r>
      <w:proofErr w:type="gramStart"/>
      <w:r>
        <w:rPr>
          <w:rFonts w:ascii="Arial" w:hAnsi="Arial" w:cs="Arial"/>
          <w:color w:val="000000"/>
          <w:sz w:val="20"/>
          <w:szCs w:val="20"/>
        </w:rPr>
        <w:t>class</w:t>
      </w:r>
      <w:proofErr w:type="gramEnd"/>
      <w:r>
        <w:rPr>
          <w:rFonts w:ascii="Arial" w:hAnsi="Arial" w:cs="Arial"/>
          <w:color w:val="000000"/>
          <w:sz w:val="20"/>
          <w:szCs w:val="20"/>
        </w:rPr>
        <w:t xml:space="preserve"> is </w:t>
      </w:r>
      <w:proofErr w:type="spellStart"/>
      <w:r>
        <w:rPr>
          <w:rStyle w:val="HTMLCode"/>
          <w:color w:val="000000"/>
          <w:shd w:val="clear" w:color="auto" w:fill="EFE8E5"/>
        </w:rPr>
        <w:t>DateTimeFormatter</w:t>
      </w:r>
      <w:proofErr w:type="spellEnd"/>
      <w:r>
        <w:rPr>
          <w:rFonts w:ascii="Arial" w:hAnsi="Arial" w:cs="Arial"/>
          <w:color w:val="000000"/>
          <w:sz w:val="20"/>
          <w:szCs w:val="20"/>
        </w:rPr>
        <w:t xml:space="preserve"> for converting </w:t>
      </w:r>
      <w:proofErr w:type="spellStart"/>
      <w:r>
        <w:rPr>
          <w:rFonts w:ascii="Arial" w:hAnsi="Arial" w:cs="Arial"/>
          <w:color w:val="000000"/>
          <w:sz w:val="20"/>
          <w:szCs w:val="20"/>
        </w:rPr>
        <w:t>datetime</w:t>
      </w:r>
      <w:proofErr w:type="spellEnd"/>
      <w:r>
        <w:rPr>
          <w:rFonts w:ascii="Arial" w:hAnsi="Arial" w:cs="Arial"/>
          <w:color w:val="000000"/>
          <w:sz w:val="20"/>
          <w:szCs w:val="20"/>
        </w:rPr>
        <w:t xml:space="preserve"> objects to strings.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For complete tutorial, head over to </w:t>
      </w:r>
      <w:hyperlink r:id="rId68" w:tooltip="Java 8 Date Time API Example Tutorial – LocalDate, Instant, LocalDateTime, Parse and Format" w:history="1">
        <w:r>
          <w:rPr>
            <w:rStyle w:val="Hyperlink"/>
            <w:rFonts w:ascii="Arial" w:hAnsi="Arial" w:cs="Arial"/>
            <w:color w:val="FF0000"/>
            <w:sz w:val="20"/>
            <w:szCs w:val="20"/>
          </w:rPr>
          <w:t>Java Date Time API Example Tutorial</w:t>
        </w:r>
      </w:hyperlink>
      <w:r>
        <w:rPr>
          <w:rFonts w:ascii="Arial" w:hAnsi="Arial" w:cs="Arial"/>
          <w:color w:val="000000"/>
          <w:sz w:val="20"/>
          <w:szCs w:val="20"/>
        </w:rPr>
        <w:t>.</w:t>
      </w:r>
    </w:p>
    <w:p w:rsidR="00B57F79" w:rsidRDefault="00B57F79" w:rsidP="00860E10">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47" w:name="java8-collection"/>
      <w:bookmarkEnd w:id="47"/>
      <w:r>
        <w:rPr>
          <w:rFonts w:ascii="Arial" w:hAnsi="Arial" w:cs="Arial"/>
          <w:color w:val="000000"/>
          <w:sz w:val="30"/>
          <w:szCs w:val="30"/>
        </w:rPr>
        <w:t>Collection API improvements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 xml:space="preserve">We have already seen </w:t>
      </w:r>
      <w:proofErr w:type="spellStart"/>
      <w:proofErr w:type="gramStart"/>
      <w:r>
        <w:rPr>
          <w:rFonts w:ascii="Arial" w:hAnsi="Arial" w:cs="Arial"/>
          <w:color w:val="000000"/>
          <w:sz w:val="20"/>
          <w:szCs w:val="20"/>
        </w:rPr>
        <w:t>forEach</w:t>
      </w:r>
      <w:proofErr w:type="spellEnd"/>
      <w:r>
        <w:rPr>
          <w:rFonts w:ascii="Arial" w:hAnsi="Arial" w:cs="Arial"/>
          <w:color w:val="000000"/>
          <w:sz w:val="20"/>
          <w:szCs w:val="20"/>
        </w:rPr>
        <w:t>(</w:t>
      </w:r>
      <w:proofErr w:type="gramEnd"/>
      <w:r>
        <w:rPr>
          <w:rFonts w:ascii="Arial" w:hAnsi="Arial" w:cs="Arial"/>
          <w:color w:val="000000"/>
          <w:sz w:val="20"/>
          <w:szCs w:val="20"/>
        </w:rPr>
        <w:t>) method and Stream API for collections. Some new methods added in Collection API are:</w:t>
      </w:r>
    </w:p>
    <w:p w:rsidR="00B57F79" w:rsidRDefault="00B57F79" w:rsidP="00B57F79">
      <w:pPr>
        <w:numPr>
          <w:ilvl w:val="1"/>
          <w:numId w:val="20"/>
        </w:numPr>
        <w:shd w:val="clear" w:color="auto" w:fill="FFFFFF"/>
        <w:spacing w:before="100" w:beforeAutospacing="1" w:after="100" w:afterAutospacing="1" w:line="240" w:lineRule="auto"/>
        <w:ind w:left="1002"/>
        <w:rPr>
          <w:rFonts w:ascii="Arial" w:hAnsi="Arial" w:cs="Arial"/>
          <w:color w:val="000000"/>
          <w:sz w:val="20"/>
          <w:szCs w:val="20"/>
        </w:rPr>
      </w:pPr>
      <w:proofErr w:type="spellStart"/>
      <w:r>
        <w:rPr>
          <w:rStyle w:val="HTMLCode"/>
          <w:rFonts w:eastAsiaTheme="minorEastAsia"/>
          <w:color w:val="000000"/>
          <w:shd w:val="clear" w:color="auto" w:fill="EFE8E5"/>
        </w:rPr>
        <w:t>Iterator</w:t>
      </w:r>
      <w:proofErr w:type="spellEnd"/>
      <w:r>
        <w:rPr>
          <w:rFonts w:ascii="Arial" w:hAnsi="Arial" w:cs="Arial"/>
          <w:color w:val="000000"/>
          <w:sz w:val="20"/>
          <w:szCs w:val="20"/>
        </w:rPr>
        <w:t> default method </w:t>
      </w:r>
      <w:proofErr w:type="spellStart"/>
      <w:proofErr w:type="gramStart"/>
      <w:r>
        <w:rPr>
          <w:rStyle w:val="HTMLCode"/>
          <w:rFonts w:eastAsiaTheme="minorEastAsia"/>
          <w:color w:val="000000"/>
          <w:shd w:val="clear" w:color="auto" w:fill="EFE8E5"/>
        </w:rPr>
        <w:t>forEachRemaining</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Consumer action)</w:t>
      </w:r>
      <w:r>
        <w:rPr>
          <w:rFonts w:ascii="Arial" w:hAnsi="Arial" w:cs="Arial"/>
          <w:color w:val="000000"/>
          <w:sz w:val="20"/>
          <w:szCs w:val="20"/>
        </w:rPr>
        <w:t> to perform the given action for each remaining element until all elements have been processed or the action throws an exception.</w:t>
      </w:r>
    </w:p>
    <w:p w:rsidR="00B57F79" w:rsidRDefault="00B57F79" w:rsidP="00B57F79">
      <w:pPr>
        <w:numPr>
          <w:ilvl w:val="1"/>
          <w:numId w:val="20"/>
        </w:numPr>
        <w:shd w:val="clear" w:color="auto" w:fill="FFFFFF"/>
        <w:spacing w:before="100" w:beforeAutospacing="1" w:after="100" w:afterAutospacing="1" w:line="240" w:lineRule="auto"/>
        <w:ind w:left="1002"/>
        <w:rPr>
          <w:rFonts w:ascii="Arial" w:hAnsi="Arial" w:cs="Arial"/>
          <w:color w:val="000000"/>
          <w:sz w:val="20"/>
          <w:szCs w:val="20"/>
        </w:rPr>
      </w:pPr>
      <w:r>
        <w:rPr>
          <w:rStyle w:val="HTMLCode"/>
          <w:rFonts w:eastAsiaTheme="minorEastAsia"/>
          <w:color w:val="000000"/>
          <w:shd w:val="clear" w:color="auto" w:fill="EFE8E5"/>
        </w:rPr>
        <w:t>Collection</w:t>
      </w:r>
      <w:r>
        <w:rPr>
          <w:rFonts w:ascii="Arial" w:hAnsi="Arial" w:cs="Arial"/>
          <w:color w:val="000000"/>
          <w:sz w:val="20"/>
          <w:szCs w:val="20"/>
        </w:rPr>
        <w:t> default method </w:t>
      </w:r>
      <w:proofErr w:type="spellStart"/>
      <w:proofErr w:type="gramStart"/>
      <w:r>
        <w:rPr>
          <w:rStyle w:val="HTMLCode"/>
          <w:rFonts w:eastAsiaTheme="minorEastAsia"/>
          <w:color w:val="000000"/>
          <w:shd w:val="clear" w:color="auto" w:fill="EFE8E5"/>
        </w:rPr>
        <w:t>removeIf</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Predicate filter)</w:t>
      </w:r>
      <w:r>
        <w:rPr>
          <w:rFonts w:ascii="Arial" w:hAnsi="Arial" w:cs="Arial"/>
          <w:color w:val="000000"/>
          <w:sz w:val="20"/>
          <w:szCs w:val="20"/>
        </w:rPr>
        <w:t> to remove all of the elements of this collection that satisfy the given predicate.</w:t>
      </w:r>
    </w:p>
    <w:p w:rsidR="00B57F79" w:rsidRDefault="00B57F79" w:rsidP="00B57F79">
      <w:pPr>
        <w:numPr>
          <w:ilvl w:val="1"/>
          <w:numId w:val="20"/>
        </w:numPr>
        <w:shd w:val="clear" w:color="auto" w:fill="FFFFFF"/>
        <w:spacing w:before="100" w:beforeAutospacing="1" w:after="100" w:afterAutospacing="1" w:line="240" w:lineRule="auto"/>
        <w:ind w:left="1002"/>
        <w:rPr>
          <w:rFonts w:ascii="Arial" w:hAnsi="Arial" w:cs="Arial"/>
          <w:color w:val="000000"/>
          <w:sz w:val="20"/>
          <w:szCs w:val="20"/>
        </w:rPr>
      </w:pPr>
      <w:r>
        <w:rPr>
          <w:rStyle w:val="HTMLCode"/>
          <w:rFonts w:eastAsiaTheme="minorEastAsia"/>
          <w:color w:val="000000"/>
          <w:shd w:val="clear" w:color="auto" w:fill="EFE8E5"/>
        </w:rPr>
        <w:t>Collection</w:t>
      </w:r>
      <w:r>
        <w:rPr>
          <w:rFonts w:ascii="Arial" w:hAnsi="Arial" w:cs="Arial"/>
          <w:color w:val="000000"/>
          <w:sz w:val="20"/>
          <w:szCs w:val="20"/>
        </w:rPr>
        <w:t> </w:t>
      </w:r>
      <w:proofErr w:type="spellStart"/>
      <w:proofErr w:type="gramStart"/>
      <w:r>
        <w:rPr>
          <w:rStyle w:val="HTMLCode"/>
          <w:rFonts w:eastAsiaTheme="minorEastAsia"/>
          <w:color w:val="000000"/>
          <w:shd w:val="clear" w:color="auto" w:fill="EFE8E5"/>
        </w:rPr>
        <w:t>spliterator</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w:t>
      </w:r>
      <w:r>
        <w:rPr>
          <w:rFonts w:ascii="Arial" w:hAnsi="Arial" w:cs="Arial"/>
          <w:color w:val="000000"/>
          <w:sz w:val="20"/>
          <w:szCs w:val="20"/>
        </w:rPr>
        <w:t xml:space="preserve"> method returning </w:t>
      </w:r>
      <w:proofErr w:type="spellStart"/>
      <w:r>
        <w:rPr>
          <w:rFonts w:ascii="Arial" w:hAnsi="Arial" w:cs="Arial"/>
          <w:color w:val="000000"/>
          <w:sz w:val="20"/>
          <w:szCs w:val="20"/>
        </w:rPr>
        <w:t>Spliterator</w:t>
      </w:r>
      <w:proofErr w:type="spellEnd"/>
      <w:r>
        <w:rPr>
          <w:rFonts w:ascii="Arial" w:hAnsi="Arial" w:cs="Arial"/>
          <w:color w:val="000000"/>
          <w:sz w:val="20"/>
          <w:szCs w:val="20"/>
        </w:rPr>
        <w:t xml:space="preserve"> instance that can be used to traverse elements sequentially or parallel.</w:t>
      </w:r>
    </w:p>
    <w:p w:rsidR="00B57F79" w:rsidRDefault="00B57F79" w:rsidP="00B57F79">
      <w:pPr>
        <w:numPr>
          <w:ilvl w:val="1"/>
          <w:numId w:val="20"/>
        </w:numPr>
        <w:shd w:val="clear" w:color="auto" w:fill="FFFFFF"/>
        <w:spacing w:before="100" w:beforeAutospacing="1" w:after="100" w:afterAutospacing="1" w:line="240" w:lineRule="auto"/>
        <w:ind w:left="1002"/>
        <w:rPr>
          <w:rFonts w:ascii="Arial" w:hAnsi="Arial" w:cs="Arial"/>
          <w:color w:val="000000"/>
          <w:sz w:val="20"/>
          <w:szCs w:val="20"/>
        </w:rPr>
      </w:pPr>
      <w:r>
        <w:rPr>
          <w:rFonts w:ascii="Arial" w:hAnsi="Arial" w:cs="Arial"/>
          <w:color w:val="000000"/>
          <w:sz w:val="20"/>
          <w:szCs w:val="20"/>
        </w:rPr>
        <w:t>Map </w:t>
      </w:r>
      <w:proofErr w:type="spellStart"/>
      <w:proofErr w:type="gramStart"/>
      <w:r>
        <w:rPr>
          <w:rStyle w:val="HTMLCode"/>
          <w:rFonts w:eastAsiaTheme="minorEastAsia"/>
          <w:color w:val="000000"/>
          <w:shd w:val="clear" w:color="auto" w:fill="EFE8E5"/>
        </w:rPr>
        <w:t>replaceAll</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w:t>
      </w:r>
      <w:r>
        <w:rPr>
          <w:rFonts w:ascii="Arial" w:hAnsi="Arial" w:cs="Arial"/>
          <w:color w:val="000000"/>
          <w:sz w:val="20"/>
          <w:szCs w:val="20"/>
        </w:rPr>
        <w:t>, </w:t>
      </w:r>
      <w:r>
        <w:rPr>
          <w:rStyle w:val="HTMLCode"/>
          <w:rFonts w:eastAsiaTheme="minorEastAsia"/>
          <w:color w:val="000000"/>
          <w:shd w:val="clear" w:color="auto" w:fill="EFE8E5"/>
        </w:rPr>
        <w:t>compute()</w:t>
      </w:r>
      <w:r>
        <w:rPr>
          <w:rFonts w:ascii="Arial" w:hAnsi="Arial" w:cs="Arial"/>
          <w:color w:val="000000"/>
          <w:sz w:val="20"/>
          <w:szCs w:val="20"/>
        </w:rPr>
        <w:t>, </w:t>
      </w:r>
      <w:r>
        <w:rPr>
          <w:rStyle w:val="HTMLCode"/>
          <w:rFonts w:eastAsiaTheme="minorEastAsia"/>
          <w:color w:val="000000"/>
          <w:shd w:val="clear" w:color="auto" w:fill="EFE8E5"/>
        </w:rPr>
        <w:t>merge()</w:t>
      </w:r>
      <w:r>
        <w:rPr>
          <w:rFonts w:ascii="Arial" w:hAnsi="Arial" w:cs="Arial"/>
          <w:color w:val="000000"/>
          <w:sz w:val="20"/>
          <w:szCs w:val="20"/>
        </w:rPr>
        <w:t> methods.</w:t>
      </w:r>
    </w:p>
    <w:p w:rsidR="00B57F79" w:rsidRDefault="00B57F79" w:rsidP="00B57F79">
      <w:pPr>
        <w:numPr>
          <w:ilvl w:val="1"/>
          <w:numId w:val="20"/>
        </w:numPr>
        <w:shd w:val="clear" w:color="auto" w:fill="FFFFFF"/>
        <w:spacing w:before="100" w:beforeAutospacing="1" w:after="100" w:afterAutospacing="1" w:line="240" w:lineRule="auto"/>
        <w:ind w:left="1002"/>
        <w:rPr>
          <w:rFonts w:ascii="Arial" w:hAnsi="Arial" w:cs="Arial"/>
          <w:color w:val="000000"/>
          <w:sz w:val="20"/>
          <w:szCs w:val="20"/>
        </w:rPr>
      </w:pPr>
      <w:r>
        <w:rPr>
          <w:rFonts w:ascii="Arial" w:hAnsi="Arial" w:cs="Arial"/>
          <w:color w:val="000000"/>
          <w:sz w:val="20"/>
          <w:szCs w:val="20"/>
        </w:rPr>
        <w:t xml:space="preserve">Performance Improvement for </w:t>
      </w:r>
      <w:proofErr w:type="spellStart"/>
      <w:r>
        <w:rPr>
          <w:rFonts w:ascii="Arial" w:hAnsi="Arial" w:cs="Arial"/>
          <w:color w:val="000000"/>
          <w:sz w:val="20"/>
          <w:szCs w:val="20"/>
        </w:rPr>
        <w:t>HashMap</w:t>
      </w:r>
      <w:proofErr w:type="spellEnd"/>
      <w:r>
        <w:rPr>
          <w:rFonts w:ascii="Arial" w:hAnsi="Arial" w:cs="Arial"/>
          <w:color w:val="000000"/>
          <w:sz w:val="20"/>
          <w:szCs w:val="20"/>
        </w:rPr>
        <w:t xml:space="preserve"> class with Key Collisions</w:t>
      </w:r>
    </w:p>
    <w:p w:rsidR="00B57F79" w:rsidRDefault="00B57F79" w:rsidP="00860E10">
      <w:pPr>
        <w:pStyle w:val="Heading3"/>
        <w:numPr>
          <w:ilvl w:val="0"/>
          <w:numId w:val="22"/>
        </w:numPr>
        <w:shd w:val="clear" w:color="auto" w:fill="FFFFFF"/>
        <w:spacing w:before="0" w:beforeAutospacing="0" w:after="200" w:afterAutospacing="0"/>
        <w:rPr>
          <w:rFonts w:ascii="Arial" w:hAnsi="Arial" w:cs="Arial"/>
          <w:color w:val="000000"/>
          <w:sz w:val="30"/>
          <w:szCs w:val="30"/>
        </w:rPr>
      </w:pPr>
      <w:bookmarkStart w:id="48" w:name="java8-concurrency"/>
      <w:bookmarkEnd w:id="48"/>
      <w:r>
        <w:rPr>
          <w:rFonts w:ascii="Arial" w:hAnsi="Arial" w:cs="Arial"/>
          <w:color w:val="000000"/>
          <w:sz w:val="30"/>
          <w:szCs w:val="30"/>
        </w:rPr>
        <w:t>Concurrency API improvements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Some important concurrent API enhancements are:</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r>
        <w:rPr>
          <w:rStyle w:val="HTMLCode"/>
          <w:rFonts w:eastAsiaTheme="minorEastAsia"/>
          <w:color w:val="000000"/>
          <w:shd w:val="clear" w:color="auto" w:fill="EFE8E5"/>
        </w:rPr>
        <w:t>ConcurrentHashMap</w:t>
      </w:r>
      <w:proofErr w:type="spellEnd"/>
      <w:r>
        <w:rPr>
          <w:rFonts w:ascii="Arial" w:hAnsi="Arial" w:cs="Arial"/>
          <w:color w:val="000000"/>
          <w:sz w:val="20"/>
          <w:szCs w:val="20"/>
        </w:rPr>
        <w:t> </w:t>
      </w:r>
      <w:proofErr w:type="gramStart"/>
      <w:r>
        <w:rPr>
          <w:rFonts w:ascii="Arial" w:hAnsi="Arial" w:cs="Arial"/>
          <w:color w:val="000000"/>
          <w:sz w:val="20"/>
          <w:szCs w:val="20"/>
        </w:rPr>
        <w:t>compute(</w:t>
      </w:r>
      <w:proofErr w:type="gramEnd"/>
      <w:r>
        <w:rPr>
          <w:rFonts w:ascii="Arial" w:hAnsi="Arial" w:cs="Arial"/>
          <w:color w:val="000000"/>
          <w:sz w:val="20"/>
          <w:szCs w:val="20"/>
        </w:rPr>
        <w:t xml:space="preserve">), </w:t>
      </w:r>
      <w:proofErr w:type="spellStart"/>
      <w:r>
        <w:rPr>
          <w:rFonts w:ascii="Arial" w:hAnsi="Arial" w:cs="Arial"/>
          <w:color w:val="000000"/>
          <w:sz w:val="20"/>
          <w:szCs w:val="20"/>
        </w:rPr>
        <w:t>forEach</w:t>
      </w:r>
      <w:proofErr w:type="spellEnd"/>
      <w:r>
        <w:rPr>
          <w:rFonts w:ascii="Arial" w:hAnsi="Arial" w:cs="Arial"/>
          <w:color w:val="000000"/>
          <w:sz w:val="20"/>
          <w:szCs w:val="20"/>
        </w:rPr>
        <w:t xml:space="preserve">(), </w:t>
      </w:r>
      <w:proofErr w:type="spellStart"/>
      <w:r>
        <w:rPr>
          <w:rFonts w:ascii="Arial" w:hAnsi="Arial" w:cs="Arial"/>
          <w:color w:val="000000"/>
          <w:sz w:val="20"/>
          <w:szCs w:val="20"/>
        </w:rPr>
        <w:t>forEachEntry</w:t>
      </w:r>
      <w:proofErr w:type="spellEnd"/>
      <w:r>
        <w:rPr>
          <w:rFonts w:ascii="Arial" w:hAnsi="Arial" w:cs="Arial"/>
          <w:color w:val="000000"/>
          <w:sz w:val="20"/>
          <w:szCs w:val="20"/>
        </w:rPr>
        <w:t xml:space="preserve">(), </w:t>
      </w:r>
      <w:proofErr w:type="spellStart"/>
      <w:r>
        <w:rPr>
          <w:rFonts w:ascii="Arial" w:hAnsi="Arial" w:cs="Arial"/>
          <w:color w:val="000000"/>
          <w:sz w:val="20"/>
          <w:szCs w:val="20"/>
        </w:rPr>
        <w:t>forEachKey</w:t>
      </w:r>
      <w:proofErr w:type="spellEnd"/>
      <w:r>
        <w:rPr>
          <w:rFonts w:ascii="Arial" w:hAnsi="Arial" w:cs="Arial"/>
          <w:color w:val="000000"/>
          <w:sz w:val="20"/>
          <w:szCs w:val="20"/>
        </w:rPr>
        <w:t xml:space="preserve">(), </w:t>
      </w:r>
      <w:proofErr w:type="spellStart"/>
      <w:r>
        <w:rPr>
          <w:rFonts w:ascii="Arial" w:hAnsi="Arial" w:cs="Arial"/>
          <w:color w:val="000000"/>
          <w:sz w:val="20"/>
          <w:szCs w:val="20"/>
        </w:rPr>
        <w:t>forEachValue</w:t>
      </w:r>
      <w:proofErr w:type="spellEnd"/>
      <w:r>
        <w:rPr>
          <w:rFonts w:ascii="Arial" w:hAnsi="Arial" w:cs="Arial"/>
          <w:color w:val="000000"/>
          <w:sz w:val="20"/>
          <w:szCs w:val="20"/>
        </w:rPr>
        <w:t>(), merge(), reduce() and search() methods.</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r>
        <w:rPr>
          <w:rStyle w:val="HTMLCode"/>
          <w:rFonts w:eastAsiaTheme="minorEastAsia"/>
          <w:color w:val="000000"/>
          <w:shd w:val="clear" w:color="auto" w:fill="EFE8E5"/>
        </w:rPr>
        <w:t>CompletableFuture</w:t>
      </w:r>
      <w:proofErr w:type="spellEnd"/>
      <w:r>
        <w:rPr>
          <w:rFonts w:ascii="Arial" w:hAnsi="Arial" w:cs="Arial"/>
          <w:color w:val="000000"/>
          <w:sz w:val="20"/>
          <w:szCs w:val="20"/>
        </w:rPr>
        <w:t> that may be explicitly completed (setting its value and status).</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r>
        <w:rPr>
          <w:rStyle w:val="HTMLCode"/>
          <w:rFonts w:eastAsiaTheme="minorEastAsia"/>
          <w:color w:val="000000"/>
          <w:shd w:val="clear" w:color="auto" w:fill="EFE8E5"/>
        </w:rPr>
        <w:t>Executors</w:t>
      </w:r>
      <w:r>
        <w:rPr>
          <w:rFonts w:ascii="Arial" w:hAnsi="Arial" w:cs="Arial"/>
          <w:color w:val="000000"/>
          <w:sz w:val="20"/>
          <w:szCs w:val="20"/>
        </w:rPr>
        <w:t> </w:t>
      </w:r>
      <w:proofErr w:type="spellStart"/>
      <w:proofErr w:type="gramStart"/>
      <w:r>
        <w:rPr>
          <w:rStyle w:val="HTMLCode"/>
          <w:rFonts w:eastAsiaTheme="minorEastAsia"/>
          <w:color w:val="000000"/>
          <w:shd w:val="clear" w:color="auto" w:fill="EFE8E5"/>
        </w:rPr>
        <w:t>newWorkStealingPool</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w:t>
      </w:r>
      <w:r>
        <w:rPr>
          <w:rFonts w:ascii="Arial" w:hAnsi="Arial" w:cs="Arial"/>
          <w:color w:val="000000"/>
          <w:sz w:val="20"/>
          <w:szCs w:val="20"/>
        </w:rPr>
        <w:t> method to create a work-stealing thread pool using all available processors as its target parallelism level.</w:t>
      </w:r>
    </w:p>
    <w:p w:rsidR="00B57F79" w:rsidRDefault="00B57F79" w:rsidP="00860E10">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49" w:name="java8-io"/>
      <w:bookmarkEnd w:id="49"/>
      <w:r>
        <w:rPr>
          <w:rFonts w:ascii="Arial" w:hAnsi="Arial" w:cs="Arial"/>
          <w:color w:val="000000"/>
          <w:sz w:val="30"/>
          <w:szCs w:val="30"/>
        </w:rPr>
        <w:t>Java IO improvements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Some IO improvements known to me are:</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Style w:val="HTMLCode"/>
          <w:rFonts w:eastAsiaTheme="minorEastAsia"/>
          <w:color w:val="000000"/>
          <w:shd w:val="clear" w:color="auto" w:fill="EFE8E5"/>
        </w:rPr>
        <w:t>Files.list</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Path dir)</w:t>
      </w:r>
      <w:r>
        <w:rPr>
          <w:rFonts w:ascii="Arial" w:hAnsi="Arial" w:cs="Arial"/>
          <w:color w:val="000000"/>
          <w:sz w:val="20"/>
          <w:szCs w:val="20"/>
        </w:rPr>
        <w:t> that returns a lazily populated Stream, the elements of which are the entries in the directory.</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Style w:val="HTMLCode"/>
          <w:rFonts w:eastAsiaTheme="minorEastAsia"/>
          <w:color w:val="000000"/>
          <w:shd w:val="clear" w:color="auto" w:fill="EFE8E5"/>
        </w:rPr>
        <w:t>Files.lines</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Path path)</w:t>
      </w:r>
      <w:r>
        <w:rPr>
          <w:rFonts w:ascii="Arial" w:hAnsi="Arial" w:cs="Arial"/>
          <w:color w:val="000000"/>
          <w:sz w:val="20"/>
          <w:szCs w:val="20"/>
        </w:rPr>
        <w:t> that reads all lines from a file as a Stream.</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Style w:val="HTMLCode"/>
          <w:rFonts w:eastAsiaTheme="minorEastAsia"/>
          <w:color w:val="000000"/>
          <w:shd w:val="clear" w:color="auto" w:fill="EFE8E5"/>
        </w:rPr>
        <w:t>Files.find</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w:t>
      </w:r>
      <w:r>
        <w:rPr>
          <w:rFonts w:ascii="Arial" w:hAnsi="Arial" w:cs="Arial"/>
          <w:color w:val="000000"/>
          <w:sz w:val="20"/>
          <w:szCs w:val="20"/>
        </w:rPr>
        <w:t> that returns a Stream that is lazily populated with Path by searching for files in a file tree rooted at a given starting file.</w:t>
      </w:r>
    </w:p>
    <w:p w:rsidR="00B57F79" w:rsidRDefault="00B57F79" w:rsidP="00860E10">
      <w:pPr>
        <w:numPr>
          <w:ilvl w:val="1"/>
          <w:numId w:val="22"/>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Style w:val="HTMLCode"/>
          <w:rFonts w:eastAsiaTheme="minorEastAsia"/>
          <w:color w:val="000000"/>
          <w:shd w:val="clear" w:color="auto" w:fill="EFE8E5"/>
        </w:rPr>
        <w:t>BufferedReader.lines</w:t>
      </w:r>
      <w:proofErr w:type="spellEnd"/>
      <w:r>
        <w:rPr>
          <w:rStyle w:val="HTMLCode"/>
          <w:rFonts w:eastAsiaTheme="minorEastAsia"/>
          <w:color w:val="000000"/>
          <w:shd w:val="clear" w:color="auto" w:fill="EFE8E5"/>
        </w:rPr>
        <w:t>(</w:t>
      </w:r>
      <w:proofErr w:type="gramEnd"/>
      <w:r>
        <w:rPr>
          <w:rStyle w:val="HTMLCode"/>
          <w:rFonts w:eastAsiaTheme="minorEastAsia"/>
          <w:color w:val="000000"/>
          <w:shd w:val="clear" w:color="auto" w:fill="EFE8E5"/>
        </w:rPr>
        <w:t>)</w:t>
      </w:r>
      <w:r>
        <w:rPr>
          <w:rFonts w:ascii="Arial" w:hAnsi="Arial" w:cs="Arial"/>
          <w:color w:val="000000"/>
          <w:sz w:val="20"/>
          <w:szCs w:val="20"/>
        </w:rPr>
        <w:t xml:space="preserve"> that return a Stream, the elements of which are lines read from this </w:t>
      </w:r>
      <w:proofErr w:type="spellStart"/>
      <w:r>
        <w:rPr>
          <w:rFonts w:ascii="Arial" w:hAnsi="Arial" w:cs="Arial"/>
          <w:color w:val="000000"/>
          <w:sz w:val="20"/>
          <w:szCs w:val="20"/>
        </w:rPr>
        <w:t>BufferedReader</w:t>
      </w:r>
      <w:proofErr w:type="spellEnd"/>
      <w:r>
        <w:rPr>
          <w:rFonts w:ascii="Arial" w:hAnsi="Arial" w:cs="Arial"/>
          <w:color w:val="000000"/>
          <w:sz w:val="20"/>
          <w:szCs w:val="20"/>
        </w:rPr>
        <w:t>.</w:t>
      </w:r>
    </w:p>
    <w:p w:rsidR="00B57F79" w:rsidRDefault="00B57F79" w:rsidP="00860E10">
      <w:pPr>
        <w:pStyle w:val="Heading3"/>
        <w:numPr>
          <w:ilvl w:val="0"/>
          <w:numId w:val="22"/>
        </w:numPr>
        <w:shd w:val="clear" w:color="auto" w:fill="FFFFFF"/>
        <w:spacing w:before="0" w:beforeAutospacing="0" w:after="200" w:afterAutospacing="0"/>
        <w:ind w:left="501"/>
        <w:rPr>
          <w:rFonts w:ascii="Arial" w:hAnsi="Arial" w:cs="Arial"/>
          <w:color w:val="000000"/>
          <w:sz w:val="30"/>
          <w:szCs w:val="30"/>
        </w:rPr>
      </w:pPr>
      <w:bookmarkStart w:id="50" w:name="java8-core"/>
      <w:bookmarkEnd w:id="50"/>
      <w:r>
        <w:rPr>
          <w:rFonts w:ascii="Arial" w:hAnsi="Arial" w:cs="Arial"/>
          <w:color w:val="000000"/>
          <w:sz w:val="30"/>
          <w:szCs w:val="30"/>
        </w:rPr>
        <w:t>Miscellaneous Core API improvements</w:t>
      </w:r>
    </w:p>
    <w:p w:rsidR="00B57F79" w:rsidRDefault="00B57F79" w:rsidP="00B57F79">
      <w:pPr>
        <w:pStyle w:val="NormalWeb"/>
        <w:shd w:val="clear" w:color="auto" w:fill="FFFFFF"/>
        <w:spacing w:before="0" w:beforeAutospacing="0" w:after="326" w:afterAutospacing="0"/>
        <w:ind w:left="501"/>
        <w:rPr>
          <w:rFonts w:ascii="Arial" w:hAnsi="Arial" w:cs="Arial"/>
          <w:color w:val="000000"/>
          <w:sz w:val="20"/>
          <w:szCs w:val="20"/>
        </w:rPr>
      </w:pPr>
      <w:r>
        <w:rPr>
          <w:rFonts w:ascii="Arial" w:hAnsi="Arial" w:cs="Arial"/>
          <w:color w:val="000000"/>
          <w:sz w:val="20"/>
          <w:szCs w:val="20"/>
        </w:rPr>
        <w:t>Some misc API improvements that might come handy are:</w:t>
      </w:r>
    </w:p>
    <w:p w:rsidR="00B57F79" w:rsidRDefault="00175C77"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hyperlink r:id="rId69" w:history="1">
        <w:proofErr w:type="spellStart"/>
        <w:r w:rsidR="00B57F79">
          <w:rPr>
            <w:rStyle w:val="Hyperlink"/>
            <w:rFonts w:ascii="Arial" w:hAnsi="Arial" w:cs="Arial"/>
            <w:color w:val="FF0000"/>
            <w:sz w:val="20"/>
            <w:szCs w:val="20"/>
          </w:rPr>
          <w:t>ThreadLocal</w:t>
        </w:r>
        <w:proofErr w:type="spellEnd"/>
      </w:hyperlink>
      <w:r w:rsidR="00B57F79">
        <w:rPr>
          <w:rFonts w:ascii="Arial" w:hAnsi="Arial" w:cs="Arial"/>
          <w:color w:val="000000"/>
          <w:sz w:val="20"/>
          <w:szCs w:val="20"/>
        </w:rPr>
        <w:t xml:space="preserve"> static method </w:t>
      </w:r>
      <w:proofErr w:type="spellStart"/>
      <w:proofErr w:type="gramStart"/>
      <w:r w:rsidR="00B57F79">
        <w:rPr>
          <w:rFonts w:ascii="Arial" w:hAnsi="Arial" w:cs="Arial"/>
          <w:color w:val="000000"/>
          <w:sz w:val="20"/>
          <w:szCs w:val="20"/>
        </w:rPr>
        <w:t>withInitial</w:t>
      </w:r>
      <w:proofErr w:type="spellEnd"/>
      <w:r w:rsidR="00B57F79">
        <w:rPr>
          <w:rFonts w:ascii="Arial" w:hAnsi="Arial" w:cs="Arial"/>
          <w:color w:val="000000"/>
          <w:sz w:val="20"/>
          <w:szCs w:val="20"/>
        </w:rPr>
        <w:t>(</w:t>
      </w:r>
      <w:proofErr w:type="gramEnd"/>
      <w:r w:rsidR="00B57F79">
        <w:rPr>
          <w:rFonts w:ascii="Arial" w:hAnsi="Arial" w:cs="Arial"/>
          <w:color w:val="000000"/>
          <w:sz w:val="20"/>
          <w:szCs w:val="20"/>
        </w:rPr>
        <w:t>Supplier supplier) to create instance easily.</w:t>
      </w:r>
    </w:p>
    <w:p w:rsidR="00B57F79" w:rsidRDefault="00175C77"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hyperlink r:id="rId70" w:history="1">
        <w:r w:rsidR="00B57F79">
          <w:rPr>
            <w:rStyle w:val="Hyperlink"/>
            <w:rFonts w:ascii="Arial" w:hAnsi="Arial" w:cs="Arial"/>
            <w:color w:val="FF0000"/>
            <w:sz w:val="20"/>
            <w:szCs w:val="20"/>
          </w:rPr>
          <w:t>Comparator</w:t>
        </w:r>
      </w:hyperlink>
      <w:r w:rsidR="00B57F79">
        <w:rPr>
          <w:rFonts w:ascii="Arial" w:hAnsi="Arial" w:cs="Arial"/>
          <w:color w:val="000000"/>
          <w:sz w:val="20"/>
          <w:szCs w:val="20"/>
        </w:rPr>
        <w:t xml:space="preserve"> interface has been extended with a lot of default and static methods for natural </w:t>
      </w:r>
      <w:proofErr w:type="gramStart"/>
      <w:r w:rsidR="00B57F79">
        <w:rPr>
          <w:rFonts w:ascii="Arial" w:hAnsi="Arial" w:cs="Arial"/>
          <w:color w:val="000000"/>
          <w:sz w:val="20"/>
          <w:szCs w:val="20"/>
        </w:rPr>
        <w:t>ordering,</w:t>
      </w:r>
      <w:proofErr w:type="gramEnd"/>
      <w:r w:rsidR="00B57F79">
        <w:rPr>
          <w:rFonts w:ascii="Arial" w:hAnsi="Arial" w:cs="Arial"/>
          <w:color w:val="000000"/>
          <w:sz w:val="20"/>
          <w:szCs w:val="20"/>
        </w:rPr>
        <w:t xml:space="preserve"> reverse order etc.</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proofErr w:type="gramStart"/>
      <w:r>
        <w:rPr>
          <w:rFonts w:ascii="Arial" w:hAnsi="Arial" w:cs="Arial"/>
          <w:color w:val="000000"/>
          <w:sz w:val="20"/>
          <w:szCs w:val="20"/>
        </w:rPr>
        <w:t>min(</w:t>
      </w:r>
      <w:proofErr w:type="gramEnd"/>
      <w:r>
        <w:rPr>
          <w:rFonts w:ascii="Arial" w:hAnsi="Arial" w:cs="Arial"/>
          <w:color w:val="000000"/>
          <w:sz w:val="20"/>
          <w:szCs w:val="20"/>
        </w:rPr>
        <w:t>), max() and sum() methods in Integer, Long and Double wrapper classes.</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Fonts w:ascii="Arial" w:hAnsi="Arial" w:cs="Arial"/>
          <w:color w:val="000000"/>
          <w:sz w:val="20"/>
          <w:szCs w:val="20"/>
        </w:rPr>
        <w:t>logicalAnd</w:t>
      </w:r>
      <w:proofErr w:type="spellEnd"/>
      <w:r>
        <w:rPr>
          <w:rFonts w:ascii="Arial" w:hAnsi="Arial" w:cs="Arial"/>
          <w:color w:val="000000"/>
          <w:sz w:val="20"/>
          <w:szCs w:val="20"/>
        </w:rPr>
        <w:t>(</w:t>
      </w:r>
      <w:proofErr w:type="gramEnd"/>
      <w:r>
        <w:rPr>
          <w:rFonts w:ascii="Arial" w:hAnsi="Arial" w:cs="Arial"/>
          <w:color w:val="000000"/>
          <w:sz w:val="20"/>
          <w:szCs w:val="20"/>
        </w:rPr>
        <w:t xml:space="preserve">), </w:t>
      </w:r>
      <w:proofErr w:type="spellStart"/>
      <w:r>
        <w:rPr>
          <w:rFonts w:ascii="Arial" w:hAnsi="Arial" w:cs="Arial"/>
          <w:color w:val="000000"/>
          <w:sz w:val="20"/>
          <w:szCs w:val="20"/>
        </w:rPr>
        <w:t>logicalOr</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logicalXor</w:t>
      </w:r>
      <w:proofErr w:type="spellEnd"/>
      <w:r>
        <w:rPr>
          <w:rFonts w:ascii="Arial" w:hAnsi="Arial" w:cs="Arial"/>
          <w:color w:val="000000"/>
          <w:sz w:val="20"/>
          <w:szCs w:val="20"/>
        </w:rPr>
        <w:t>() methods in Boolean class.</w:t>
      </w:r>
    </w:p>
    <w:p w:rsidR="00B57F79" w:rsidRDefault="00175C77"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hyperlink r:id="rId71" w:history="1">
        <w:proofErr w:type="spellStart"/>
        <w:r w:rsidR="00B57F79">
          <w:rPr>
            <w:rStyle w:val="Hyperlink"/>
            <w:rFonts w:ascii="Arial" w:hAnsi="Arial" w:cs="Arial"/>
            <w:color w:val="FF0000"/>
            <w:sz w:val="20"/>
            <w:szCs w:val="20"/>
          </w:rPr>
          <w:t>ZipFile</w:t>
        </w:r>
      </w:hyperlink>
      <w:r w:rsidR="00B57F79">
        <w:rPr>
          <w:rFonts w:ascii="Arial" w:hAnsi="Arial" w:cs="Arial"/>
          <w:color w:val="000000"/>
          <w:sz w:val="20"/>
          <w:szCs w:val="20"/>
        </w:rPr>
        <w:t>.</w:t>
      </w:r>
      <w:proofErr w:type="gramStart"/>
      <w:r w:rsidR="00B57F79">
        <w:rPr>
          <w:rFonts w:ascii="Arial" w:hAnsi="Arial" w:cs="Arial"/>
          <w:color w:val="000000"/>
          <w:sz w:val="20"/>
          <w:szCs w:val="20"/>
        </w:rPr>
        <w:t>stream</w:t>
      </w:r>
      <w:proofErr w:type="spellEnd"/>
      <w:r w:rsidR="00B57F79">
        <w:rPr>
          <w:rFonts w:ascii="Arial" w:hAnsi="Arial" w:cs="Arial"/>
          <w:color w:val="000000"/>
          <w:sz w:val="20"/>
          <w:szCs w:val="20"/>
        </w:rPr>
        <w:t>(</w:t>
      </w:r>
      <w:proofErr w:type="gramEnd"/>
      <w:r w:rsidR="00B57F79">
        <w:rPr>
          <w:rFonts w:ascii="Arial" w:hAnsi="Arial" w:cs="Arial"/>
          <w:color w:val="000000"/>
          <w:sz w:val="20"/>
          <w:szCs w:val="20"/>
        </w:rPr>
        <w:t>) method to get an ordered Stream over the ZIP file entries. Entries appear in the Stream in the order they appear in the central directory of the ZIP file.</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r>
        <w:rPr>
          <w:rFonts w:ascii="Arial" w:hAnsi="Arial" w:cs="Arial"/>
          <w:color w:val="000000"/>
          <w:sz w:val="20"/>
          <w:szCs w:val="20"/>
        </w:rPr>
        <w:t>Several utility methods in Math class.</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proofErr w:type="spellStart"/>
      <w:proofErr w:type="gramStart"/>
      <w:r>
        <w:rPr>
          <w:rStyle w:val="HTMLCode"/>
          <w:rFonts w:eastAsiaTheme="minorEastAsia"/>
          <w:color w:val="000000"/>
          <w:shd w:val="clear" w:color="auto" w:fill="EFE8E5"/>
        </w:rPr>
        <w:lastRenderedPageBreak/>
        <w:t>jjs</w:t>
      </w:r>
      <w:proofErr w:type="spellEnd"/>
      <w:proofErr w:type="gramEnd"/>
      <w:r>
        <w:rPr>
          <w:rFonts w:ascii="Arial" w:hAnsi="Arial" w:cs="Arial"/>
          <w:color w:val="000000"/>
          <w:sz w:val="20"/>
          <w:szCs w:val="20"/>
        </w:rPr>
        <w:t xml:space="preserve"> command is added to invoke </w:t>
      </w:r>
      <w:proofErr w:type="spellStart"/>
      <w:r>
        <w:rPr>
          <w:rFonts w:ascii="Arial" w:hAnsi="Arial" w:cs="Arial"/>
          <w:color w:val="000000"/>
          <w:sz w:val="20"/>
          <w:szCs w:val="20"/>
        </w:rPr>
        <w:t>Nashorn</w:t>
      </w:r>
      <w:proofErr w:type="spellEnd"/>
      <w:r>
        <w:rPr>
          <w:rFonts w:ascii="Arial" w:hAnsi="Arial" w:cs="Arial"/>
          <w:color w:val="000000"/>
          <w:sz w:val="20"/>
          <w:szCs w:val="20"/>
        </w:rPr>
        <w:t xml:space="preserve"> Engine.</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proofErr w:type="spellStart"/>
      <w:r>
        <w:rPr>
          <w:rStyle w:val="HTMLCode"/>
          <w:rFonts w:eastAsiaTheme="minorEastAsia"/>
          <w:color w:val="000000"/>
          <w:shd w:val="clear" w:color="auto" w:fill="EFE8E5"/>
        </w:rPr>
        <w:t>jdeps</w:t>
      </w:r>
      <w:proofErr w:type="spellEnd"/>
      <w:r>
        <w:rPr>
          <w:rFonts w:ascii="Arial" w:hAnsi="Arial" w:cs="Arial"/>
          <w:color w:val="000000"/>
          <w:sz w:val="20"/>
          <w:szCs w:val="20"/>
        </w:rPr>
        <w:t> command is added to analyze class files</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r>
        <w:rPr>
          <w:rFonts w:ascii="Arial" w:hAnsi="Arial" w:cs="Arial"/>
          <w:color w:val="000000"/>
          <w:sz w:val="20"/>
          <w:szCs w:val="20"/>
        </w:rPr>
        <w:t>JDBC-ODBC Bridge has been removed.</w:t>
      </w:r>
    </w:p>
    <w:p w:rsidR="00B57F79" w:rsidRDefault="00B57F79" w:rsidP="00B57F79">
      <w:pPr>
        <w:numPr>
          <w:ilvl w:val="1"/>
          <w:numId w:val="21"/>
        </w:numPr>
        <w:shd w:val="clear" w:color="auto" w:fill="FFFFFF"/>
        <w:spacing w:before="100" w:beforeAutospacing="1" w:after="100" w:afterAutospacing="1" w:line="240" w:lineRule="auto"/>
        <w:ind w:left="1002"/>
        <w:rPr>
          <w:rFonts w:ascii="Arial" w:hAnsi="Arial" w:cs="Arial"/>
          <w:color w:val="000000"/>
          <w:sz w:val="20"/>
          <w:szCs w:val="20"/>
        </w:rPr>
      </w:pPr>
      <w:proofErr w:type="spellStart"/>
      <w:r>
        <w:rPr>
          <w:rFonts w:ascii="Arial" w:hAnsi="Arial" w:cs="Arial"/>
          <w:color w:val="000000"/>
          <w:sz w:val="20"/>
          <w:szCs w:val="20"/>
        </w:rPr>
        <w:t>PermGen</w:t>
      </w:r>
      <w:proofErr w:type="spellEnd"/>
      <w:r>
        <w:rPr>
          <w:rFonts w:ascii="Arial" w:hAnsi="Arial" w:cs="Arial"/>
          <w:color w:val="000000"/>
          <w:sz w:val="20"/>
          <w:szCs w:val="20"/>
        </w:rPr>
        <w:t xml:space="preserve"> memory space has been removed</w:t>
      </w:r>
    </w:p>
    <w:p w:rsidR="00EB1531" w:rsidRDefault="00EB1531" w:rsidP="00B57F79">
      <w:pPr>
        <w:pStyle w:val="NormalWeb"/>
        <w:shd w:val="clear" w:color="auto" w:fill="FFFFFF"/>
        <w:ind w:left="720"/>
        <w:textAlignment w:val="baseline"/>
        <w:rPr>
          <w:rFonts w:ascii="Georgia" w:hAnsi="Georgia"/>
          <w:color w:val="555555"/>
          <w:sz w:val="19"/>
          <w:szCs w:val="19"/>
        </w:rPr>
      </w:pPr>
    </w:p>
    <w:p w:rsidR="0030102D" w:rsidRDefault="0030102D" w:rsidP="0030102D">
      <w:pPr>
        <w:pStyle w:val="Heading1"/>
        <w:numPr>
          <w:ilvl w:val="0"/>
          <w:numId w:val="1"/>
        </w:numPr>
        <w:shd w:val="clear" w:color="auto" w:fill="FFFFFF"/>
        <w:spacing w:before="175" w:after="125"/>
        <w:rPr>
          <w:rFonts w:ascii="inherit" w:hAnsi="inherit"/>
          <w:color w:val="000100"/>
          <w:sz w:val="53"/>
          <w:szCs w:val="53"/>
        </w:rPr>
      </w:pPr>
      <w:proofErr w:type="spellStart"/>
      <w:r>
        <w:rPr>
          <w:rFonts w:ascii="inherit" w:hAnsi="inherit"/>
          <w:color w:val="000100"/>
          <w:sz w:val="53"/>
          <w:szCs w:val="53"/>
        </w:rPr>
        <w:t>Microservice</w:t>
      </w:r>
      <w:proofErr w:type="spellEnd"/>
      <w:r>
        <w:rPr>
          <w:rFonts w:ascii="inherit" w:hAnsi="inherit"/>
          <w:color w:val="000100"/>
          <w:sz w:val="53"/>
          <w:szCs w:val="53"/>
        </w:rPr>
        <w:t xml:space="preserve"> Architecture — Learn, Build, and Deploy Applications</w:t>
      </w:r>
    </w:p>
    <w:p w:rsidR="0030102D" w:rsidRDefault="0030102D" w:rsidP="0030102D">
      <w:pPr>
        <w:pStyle w:val="Heading3"/>
        <w:shd w:val="clear" w:color="auto" w:fill="FFFFFF"/>
        <w:spacing w:before="38" w:beforeAutospacing="0" w:after="238" w:afterAutospacing="0"/>
        <w:rPr>
          <w:rFonts w:ascii="inherit" w:hAnsi="inherit"/>
          <w:b w:val="0"/>
          <w:bCs w:val="0"/>
          <w:color w:val="545F68"/>
          <w:sz w:val="26"/>
          <w:szCs w:val="26"/>
        </w:rPr>
      </w:pPr>
      <w:r>
        <w:rPr>
          <w:rFonts w:ascii="inherit" w:hAnsi="inherit"/>
          <w:b w:val="0"/>
          <w:bCs w:val="0"/>
          <w:color w:val="545F68"/>
          <w:sz w:val="26"/>
          <w:szCs w:val="26"/>
        </w:rPr>
        <w:t xml:space="preserve">Get a better understanding of </w:t>
      </w:r>
      <w:proofErr w:type="spellStart"/>
      <w:r>
        <w:rPr>
          <w:rFonts w:ascii="inherit" w:hAnsi="inherit"/>
          <w:b w:val="0"/>
          <w:bCs w:val="0"/>
          <w:color w:val="545F68"/>
          <w:sz w:val="26"/>
          <w:szCs w:val="26"/>
        </w:rPr>
        <w:t>microservice</w:t>
      </w:r>
      <w:proofErr w:type="spellEnd"/>
      <w:r>
        <w:rPr>
          <w:rFonts w:ascii="inherit" w:hAnsi="inherit"/>
          <w:b w:val="0"/>
          <w:bCs w:val="0"/>
          <w:color w:val="545F68"/>
          <w:sz w:val="26"/>
          <w:szCs w:val="26"/>
        </w:rPr>
        <w:t xml:space="preserve"> architecture and, as an example of its benefits, how </w:t>
      </w:r>
      <w:proofErr w:type="spellStart"/>
      <w:r>
        <w:rPr>
          <w:rFonts w:ascii="inherit" w:hAnsi="inherit"/>
          <w:b w:val="0"/>
          <w:bCs w:val="0"/>
          <w:color w:val="545F68"/>
          <w:sz w:val="26"/>
          <w:szCs w:val="26"/>
        </w:rPr>
        <w:t>Uber</w:t>
      </w:r>
      <w:proofErr w:type="spellEnd"/>
      <w:r>
        <w:rPr>
          <w:rFonts w:ascii="inherit" w:hAnsi="inherit"/>
          <w:b w:val="0"/>
          <w:bCs w:val="0"/>
          <w:color w:val="545F68"/>
          <w:sz w:val="26"/>
          <w:szCs w:val="26"/>
        </w:rPr>
        <w:t xml:space="preserve"> broke down their monolith into </w:t>
      </w:r>
      <w:proofErr w:type="spellStart"/>
      <w:r>
        <w:rPr>
          <w:rFonts w:ascii="inherit" w:hAnsi="inherit"/>
          <w:b w:val="0"/>
          <w:bCs w:val="0"/>
          <w:color w:val="545F68"/>
          <w:sz w:val="26"/>
          <w:szCs w:val="26"/>
        </w:rPr>
        <w:t>microservices</w:t>
      </w:r>
      <w:proofErr w:type="spellEnd"/>
      <w:r>
        <w:rPr>
          <w:rFonts w:ascii="inherit" w:hAnsi="inherit"/>
          <w:b w:val="0"/>
          <w:bCs w:val="0"/>
          <w:color w:val="545F68"/>
          <w:sz w:val="26"/>
          <w:szCs w:val="26"/>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From my </w:t>
      </w:r>
      <w:hyperlink r:id="rId72" w:tgtFrame="_blank" w:history="1">
        <w:r>
          <w:rPr>
            <w:rStyle w:val="Hyperlink"/>
            <w:rFonts w:ascii="Cambria" w:hAnsi="Cambria"/>
            <w:color w:val="29A8FF"/>
          </w:rPr>
          <w:t>previous blog</w:t>
        </w:r>
      </w:hyperlink>
      <w:r>
        <w:rPr>
          <w:rFonts w:ascii="Cambria" w:hAnsi="Cambria"/>
          <w:color w:val="222635"/>
        </w:rPr>
        <w:t xml:space="preserve">, you must have gotten a basic understanding of </w:t>
      </w:r>
      <w:proofErr w:type="spellStart"/>
      <w:r>
        <w:rPr>
          <w:rFonts w:ascii="Cambria" w:hAnsi="Cambria"/>
          <w:color w:val="222635"/>
        </w:rPr>
        <w:t>microservice</w:t>
      </w:r>
      <w:proofErr w:type="spellEnd"/>
      <w:r>
        <w:rPr>
          <w:rFonts w:ascii="Cambria" w:hAnsi="Cambria"/>
          <w:color w:val="222635"/>
        </w:rPr>
        <w:t xml:space="preserve"> architecture. In this blog, you will get into the depth of the architectural concepts and implement them using an </w:t>
      </w:r>
      <w:proofErr w:type="spellStart"/>
      <w:r>
        <w:rPr>
          <w:rFonts w:ascii="Cambria" w:hAnsi="Cambria"/>
          <w:color w:val="222635"/>
        </w:rPr>
        <w:t>Uber</w:t>
      </w:r>
      <w:proofErr w:type="spellEnd"/>
      <w:r>
        <w:rPr>
          <w:rFonts w:ascii="Cambria" w:hAnsi="Cambria"/>
          <w:color w:val="222635"/>
        </w:rPr>
        <w:t xml:space="preserve"> case study.</w:t>
      </w:r>
    </w:p>
    <w:p w:rsidR="0030102D" w:rsidRDefault="0030102D" w:rsidP="0030102D">
      <w:pPr>
        <w:pStyle w:val="NormalWeb"/>
        <w:shd w:val="clear" w:color="auto" w:fill="FFFFFF"/>
        <w:spacing w:before="63" w:beforeAutospacing="0" w:after="188" w:afterAutospacing="0"/>
        <w:rPr>
          <w:rFonts w:ascii="Cambria" w:hAnsi="Cambria"/>
          <w:color w:val="222635"/>
        </w:rPr>
      </w:pPr>
      <w:r>
        <w:rPr>
          <w:rStyle w:val="Strong"/>
          <w:rFonts w:ascii="Cambria" w:hAnsi="Cambria"/>
          <w:color w:val="222635"/>
        </w:rPr>
        <w:t>In this blog, you will learn about the following:</w:t>
      </w:r>
    </w:p>
    <w:p w:rsidR="0030102D" w:rsidRDefault="0030102D" w:rsidP="0030102D">
      <w:pPr>
        <w:numPr>
          <w:ilvl w:val="0"/>
          <w:numId w:val="23"/>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Definition of </w:t>
      </w:r>
      <w:proofErr w:type="spellStart"/>
      <w:r>
        <w:rPr>
          <w:rFonts w:ascii="Cambria" w:hAnsi="Cambria"/>
          <w:color w:val="222635"/>
        </w:rPr>
        <w:t>Microservice</w:t>
      </w:r>
      <w:proofErr w:type="spellEnd"/>
      <w:r>
        <w:rPr>
          <w:rFonts w:ascii="Cambria" w:hAnsi="Cambria"/>
          <w:color w:val="222635"/>
        </w:rPr>
        <w:t xml:space="preserve"> Architecture</w:t>
      </w:r>
    </w:p>
    <w:p w:rsidR="0030102D" w:rsidRDefault="0030102D" w:rsidP="0030102D">
      <w:pPr>
        <w:numPr>
          <w:ilvl w:val="0"/>
          <w:numId w:val="23"/>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Key Concepts of </w:t>
      </w:r>
      <w:proofErr w:type="spellStart"/>
      <w:r>
        <w:rPr>
          <w:rFonts w:ascii="Cambria" w:hAnsi="Cambria"/>
          <w:color w:val="222635"/>
        </w:rPr>
        <w:t>Microservice</w:t>
      </w:r>
      <w:proofErr w:type="spellEnd"/>
      <w:r>
        <w:rPr>
          <w:rFonts w:ascii="Cambria" w:hAnsi="Cambria"/>
          <w:color w:val="222635"/>
        </w:rPr>
        <w:t xml:space="preserve"> Architecture</w:t>
      </w:r>
    </w:p>
    <w:p w:rsidR="0030102D" w:rsidRDefault="0030102D" w:rsidP="0030102D">
      <w:pPr>
        <w:numPr>
          <w:ilvl w:val="0"/>
          <w:numId w:val="23"/>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Pros and Cons of </w:t>
      </w:r>
      <w:proofErr w:type="spellStart"/>
      <w:r>
        <w:rPr>
          <w:rFonts w:ascii="Cambria" w:hAnsi="Cambria"/>
          <w:color w:val="222635"/>
        </w:rPr>
        <w:t>Microservice</w:t>
      </w:r>
      <w:proofErr w:type="spellEnd"/>
      <w:r>
        <w:rPr>
          <w:rFonts w:ascii="Cambria" w:hAnsi="Cambria"/>
          <w:color w:val="222635"/>
        </w:rPr>
        <w:t xml:space="preserve"> Architecture</w:t>
      </w:r>
    </w:p>
    <w:p w:rsidR="0030102D" w:rsidRDefault="0030102D" w:rsidP="0030102D">
      <w:pPr>
        <w:numPr>
          <w:ilvl w:val="0"/>
          <w:numId w:val="23"/>
        </w:numPr>
        <w:shd w:val="clear" w:color="auto" w:fill="FFFFFF"/>
        <w:spacing w:before="100" w:beforeAutospacing="1" w:after="100" w:afterAutospacing="1" w:line="240" w:lineRule="auto"/>
        <w:rPr>
          <w:rFonts w:ascii="Cambria" w:hAnsi="Cambria"/>
          <w:color w:val="222635"/>
        </w:rPr>
      </w:pPr>
      <w:proofErr w:type="spellStart"/>
      <w:r>
        <w:rPr>
          <w:rFonts w:ascii="Cambria" w:hAnsi="Cambria"/>
          <w:color w:val="222635"/>
        </w:rPr>
        <w:t>Uber</w:t>
      </w:r>
      <w:proofErr w:type="spellEnd"/>
      <w:r>
        <w:rPr>
          <w:rFonts w:ascii="Cambria" w:hAnsi="Cambria"/>
          <w:color w:val="222635"/>
        </w:rPr>
        <w:t xml:space="preserve"> Case Study</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You can refer to </w:t>
      </w:r>
      <w:hyperlink r:id="rId73" w:tgtFrame="_blank" w:history="1">
        <w:r>
          <w:rPr>
            <w:rStyle w:val="Hyperlink"/>
            <w:rFonts w:ascii="Cambria" w:hAnsi="Cambria"/>
            <w:i/>
            <w:iCs/>
            <w:color w:val="29A8FF"/>
          </w:rPr>
          <w:t xml:space="preserve">What is </w:t>
        </w:r>
        <w:proofErr w:type="spellStart"/>
        <w:r>
          <w:rPr>
            <w:rStyle w:val="Hyperlink"/>
            <w:rFonts w:ascii="Cambria" w:hAnsi="Cambria"/>
            <w:i/>
            <w:iCs/>
            <w:color w:val="29A8FF"/>
          </w:rPr>
          <w:t>Microservices</w:t>
        </w:r>
        <w:proofErr w:type="spellEnd"/>
      </w:hyperlink>
      <w:r>
        <w:rPr>
          <w:rFonts w:ascii="Cambria" w:hAnsi="Cambria"/>
          <w:color w:val="222635"/>
        </w:rPr>
        <w:t xml:space="preserve"> to understand the fundamentals and benefits of </w:t>
      </w:r>
      <w:proofErr w:type="spellStart"/>
      <w:proofErr w:type="gramStart"/>
      <w:r>
        <w:rPr>
          <w:rFonts w:ascii="Cambria" w:hAnsi="Cambria"/>
          <w:color w:val="222635"/>
        </w:rPr>
        <w:t>microservices</w:t>
      </w:r>
      <w:proofErr w:type="spellEnd"/>
      <w:proofErr w:type="gramEnd"/>
      <w:r>
        <w:rPr>
          <w:rFonts w:ascii="Cambria" w:hAnsi="Cambria"/>
          <w:color w:val="222635"/>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It will only be fair if I give you the definition of </w:t>
      </w:r>
      <w:proofErr w:type="spellStart"/>
      <w:r>
        <w:rPr>
          <w:rFonts w:ascii="Cambria" w:hAnsi="Cambria"/>
          <w:color w:val="222635"/>
        </w:rPr>
        <w:t>microservices</w:t>
      </w:r>
      <w:proofErr w:type="spellEnd"/>
      <w:r>
        <w:rPr>
          <w:rFonts w:ascii="Cambria" w:hAnsi="Cambria"/>
          <w:color w:val="222635"/>
        </w:rPr>
        <w:t xml:space="preserve">. As such, there is no proper definition of </w:t>
      </w:r>
      <w:proofErr w:type="spellStart"/>
      <w:r>
        <w:rPr>
          <w:rFonts w:ascii="Cambria" w:hAnsi="Cambria"/>
          <w:color w:val="222635"/>
        </w:rPr>
        <w:t>microservices</w:t>
      </w:r>
      <w:proofErr w:type="spellEnd"/>
      <w:r>
        <w:rPr>
          <w:rFonts w:ascii="Cambria" w:hAnsi="Cambria"/>
          <w:color w:val="222635"/>
        </w:rPr>
        <w:t>/</w:t>
      </w:r>
      <w:proofErr w:type="spellStart"/>
      <w:r>
        <w:rPr>
          <w:rFonts w:ascii="Cambria" w:hAnsi="Cambria"/>
          <w:color w:val="222635"/>
        </w:rPr>
        <w:t>microservice</w:t>
      </w:r>
      <w:proofErr w:type="spellEnd"/>
      <w:r>
        <w:rPr>
          <w:rFonts w:ascii="Cambria" w:hAnsi="Cambria"/>
          <w:color w:val="222635"/>
        </w:rPr>
        <w:t xml:space="preserve"> architecture, but you can say that it is a framework which consists of small, individually deployable services performing different operations.</w:t>
      </w:r>
    </w:p>
    <w:p w:rsidR="0030102D" w:rsidRDefault="0030102D" w:rsidP="0030102D">
      <w:pPr>
        <w:pStyle w:val="NormalWeb"/>
        <w:shd w:val="clear" w:color="auto" w:fill="FFFFFF"/>
        <w:spacing w:before="63" w:beforeAutospacing="0" w:after="188" w:afterAutospacing="0"/>
        <w:rPr>
          <w:rFonts w:ascii="Cambria" w:hAnsi="Cambria"/>
          <w:color w:val="222635"/>
        </w:rPr>
      </w:pPr>
      <w:proofErr w:type="spellStart"/>
      <w:r>
        <w:rPr>
          <w:rFonts w:ascii="Cambria" w:hAnsi="Cambria"/>
          <w:color w:val="222635"/>
        </w:rPr>
        <w:t>Microservices</w:t>
      </w:r>
      <w:proofErr w:type="spellEnd"/>
      <w:r>
        <w:rPr>
          <w:rFonts w:ascii="Cambria" w:hAnsi="Cambria"/>
          <w:color w:val="222635"/>
        </w:rPr>
        <w:t xml:space="preserve"> focus on a single business domain that can be implemented as fully independent deployable services and implement them on different technology stacks.</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noProof/>
          <w:color w:val="222635"/>
        </w:rPr>
        <w:drawing>
          <wp:inline distT="0" distB="0" distL="0" distR="0">
            <wp:extent cx="4294020" cy="1990494"/>
            <wp:effectExtent l="19050" t="0" r="0" b="0"/>
            <wp:docPr id="36" name="Picture 2" descr="https://d1jnx9ba8s6j9r.cloudfront.net/blog/wp-content/uploads/2018/02/Differences-Between-Monolithic-Architecture-And-Microservices-Microservice-Architecture-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jnx9ba8s6j9r.cloudfront.net/blog/wp-content/uploads/2018/02/Differences-Between-Monolithic-Architecture-And-Microservices-Microservice-Architecture-Edureka.png"/>
                    <pic:cNvPicPr>
                      <a:picLocks noChangeAspect="1" noChangeArrowheads="1"/>
                    </pic:cNvPicPr>
                  </pic:nvPicPr>
                  <pic:blipFill>
                    <a:blip r:embed="rId74"/>
                    <a:srcRect/>
                    <a:stretch>
                      <a:fillRect/>
                    </a:stretch>
                  </pic:blipFill>
                  <pic:spPr bwMode="auto">
                    <a:xfrm>
                      <a:off x="0" y="0"/>
                      <a:ext cx="4298526" cy="1992583"/>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rPr>
          <w:rFonts w:ascii="Cambria" w:hAnsi="Cambria"/>
          <w:color w:val="222635"/>
        </w:rPr>
      </w:pPr>
      <w:r>
        <w:rPr>
          <w:rStyle w:val="Strong"/>
          <w:rFonts w:ascii="Cambria" w:hAnsi="Cambria"/>
          <w:color w:val="222635"/>
        </w:rPr>
        <w:t>Figure 1: </w:t>
      </w:r>
      <w:r>
        <w:rPr>
          <w:rStyle w:val="Emphasis"/>
          <w:rFonts w:ascii="Cambria" w:hAnsi="Cambria"/>
          <w:color w:val="222635"/>
        </w:rPr>
        <w:t xml:space="preserve">Difference Between Monolithic and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 -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Refer to the diagram above to understand the difference between monolithic and </w:t>
      </w:r>
      <w:proofErr w:type="spellStart"/>
      <w:r>
        <w:rPr>
          <w:rFonts w:ascii="Cambria" w:hAnsi="Cambria"/>
          <w:color w:val="222635"/>
        </w:rPr>
        <w:t>microservice</w:t>
      </w:r>
      <w:proofErr w:type="spellEnd"/>
      <w:r>
        <w:rPr>
          <w:rFonts w:ascii="Cambria" w:hAnsi="Cambria"/>
          <w:color w:val="222635"/>
        </w:rPr>
        <w:t xml:space="preserve"> architecture. For a better understanding of differences between both the architectures, you can refer to my previous blog, </w:t>
      </w:r>
      <w:hyperlink r:id="rId75" w:tgtFrame="_blank" w:history="1">
        <w:r>
          <w:rPr>
            <w:rStyle w:val="Hyperlink"/>
            <w:rFonts w:ascii="Cambria" w:hAnsi="Cambria"/>
            <w:color w:val="29A8FF"/>
          </w:rPr>
          <w:t xml:space="preserve">What Is </w:t>
        </w:r>
        <w:proofErr w:type="spellStart"/>
        <w:r>
          <w:rPr>
            <w:rStyle w:val="Hyperlink"/>
            <w:rFonts w:ascii="Cambria" w:hAnsi="Cambria"/>
            <w:color w:val="29A8FF"/>
          </w:rPr>
          <w:t>Microservices</w:t>
        </w:r>
        <w:proofErr w:type="spellEnd"/>
      </w:hyperlink>
      <w:r>
        <w:rPr>
          <w:rFonts w:ascii="Cambria" w:hAnsi="Cambria"/>
          <w:color w:val="222635"/>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To make you understand better, let me tell you some key concepts of </w:t>
      </w:r>
      <w:proofErr w:type="spellStart"/>
      <w:r>
        <w:rPr>
          <w:rFonts w:ascii="Cambria" w:hAnsi="Cambria"/>
          <w:color w:val="222635"/>
        </w:rPr>
        <w:t>microservice</w:t>
      </w:r>
      <w:proofErr w:type="spellEnd"/>
      <w:r>
        <w:rPr>
          <w:rFonts w:ascii="Cambria" w:hAnsi="Cambria"/>
          <w:color w:val="222635"/>
        </w:rPr>
        <w:t xml:space="preserve"> architecture.</w:t>
      </w:r>
    </w:p>
    <w:p w:rsidR="0030102D" w:rsidRDefault="0030102D" w:rsidP="0030102D">
      <w:pPr>
        <w:pStyle w:val="Heading2"/>
        <w:shd w:val="clear" w:color="auto" w:fill="FFFFFF"/>
        <w:spacing w:before="250" w:after="63"/>
        <w:rPr>
          <w:rFonts w:ascii="Helvetica" w:hAnsi="Helvetica"/>
          <w:color w:val="222635"/>
          <w:spacing w:val="-6"/>
          <w:sz w:val="38"/>
          <w:szCs w:val="38"/>
        </w:rPr>
      </w:pPr>
      <w:r>
        <w:rPr>
          <w:rStyle w:val="Strong"/>
          <w:rFonts w:ascii="Helvetica" w:hAnsi="Helvetica"/>
          <w:b/>
          <w:bCs/>
          <w:color w:val="222635"/>
          <w:spacing w:val="-6"/>
          <w:sz w:val="38"/>
          <w:szCs w:val="38"/>
        </w:rPr>
        <w:lastRenderedPageBreak/>
        <w:t xml:space="preserve">Key Concepts of </w:t>
      </w:r>
      <w:proofErr w:type="spellStart"/>
      <w:r>
        <w:rPr>
          <w:rStyle w:val="Strong"/>
          <w:rFonts w:ascii="Helvetica" w:hAnsi="Helvetica"/>
          <w:b/>
          <w:bCs/>
          <w:color w:val="222635"/>
          <w:spacing w:val="-6"/>
          <w:sz w:val="38"/>
          <w:szCs w:val="38"/>
        </w:rPr>
        <w:t>Microservice</w:t>
      </w:r>
      <w:proofErr w:type="spellEnd"/>
      <w:r>
        <w:rPr>
          <w:rStyle w:val="Strong"/>
          <w:rFonts w:ascii="Helvetica" w:hAnsi="Helvetica"/>
          <w:b/>
          <w:bCs/>
          <w:color w:val="222635"/>
          <w:spacing w:val="-6"/>
          <w:sz w:val="38"/>
          <w:szCs w:val="38"/>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Before you start building your own applications using </w:t>
      </w:r>
      <w:proofErr w:type="spellStart"/>
      <w:r>
        <w:rPr>
          <w:rFonts w:ascii="Cambria" w:hAnsi="Cambria"/>
          <w:color w:val="222635"/>
        </w:rPr>
        <w:t>microservices</w:t>
      </w:r>
      <w:proofErr w:type="spellEnd"/>
      <w:r>
        <w:rPr>
          <w:rFonts w:ascii="Cambria" w:hAnsi="Cambria"/>
          <w:color w:val="222635"/>
        </w:rPr>
        <w:t>, you need to be clear about the scope and functionalities of your application.</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Following are some guidelines to be followed while discussing </w:t>
      </w:r>
      <w:proofErr w:type="spellStart"/>
      <w:r>
        <w:rPr>
          <w:rFonts w:ascii="Cambria" w:hAnsi="Cambria"/>
          <w:color w:val="222635"/>
        </w:rPr>
        <w:t>microservices</w:t>
      </w:r>
      <w:proofErr w:type="spellEnd"/>
      <w:r>
        <w:rPr>
          <w:rFonts w:ascii="Cambria" w:hAnsi="Cambria"/>
          <w:color w:val="222635"/>
        </w:rPr>
        <w:t>.</w:t>
      </w:r>
    </w:p>
    <w:p w:rsidR="0030102D" w:rsidRDefault="0030102D" w:rsidP="0030102D">
      <w:pPr>
        <w:numPr>
          <w:ilvl w:val="0"/>
          <w:numId w:val="24"/>
        </w:numPr>
        <w:shd w:val="clear" w:color="auto" w:fill="FFFFFF"/>
        <w:spacing w:before="100" w:beforeAutospacing="1" w:after="100" w:afterAutospacing="1" w:line="240" w:lineRule="auto"/>
        <w:rPr>
          <w:rFonts w:ascii="Cambria" w:hAnsi="Cambria"/>
          <w:color w:val="222635"/>
        </w:rPr>
      </w:pPr>
      <w:r>
        <w:rPr>
          <w:rFonts w:ascii="Cambria" w:hAnsi="Cambria"/>
          <w:color w:val="222635"/>
        </w:rPr>
        <w:t>As a developer, when you decide to build an application separate the domains and be clear with the functionalities.</w:t>
      </w:r>
    </w:p>
    <w:p w:rsidR="0030102D" w:rsidRDefault="0030102D" w:rsidP="0030102D">
      <w:pPr>
        <w:numPr>
          <w:ilvl w:val="0"/>
          <w:numId w:val="24"/>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Each </w:t>
      </w:r>
      <w:proofErr w:type="spellStart"/>
      <w:r>
        <w:rPr>
          <w:rFonts w:ascii="Cambria" w:hAnsi="Cambria"/>
          <w:color w:val="222635"/>
        </w:rPr>
        <w:t>microservice</w:t>
      </w:r>
      <w:proofErr w:type="spellEnd"/>
      <w:r>
        <w:rPr>
          <w:rFonts w:ascii="Cambria" w:hAnsi="Cambria"/>
          <w:color w:val="222635"/>
        </w:rPr>
        <w:t xml:space="preserve"> you design shall concentrate only on one service of the application.</w:t>
      </w:r>
    </w:p>
    <w:p w:rsidR="0030102D" w:rsidRDefault="0030102D" w:rsidP="0030102D">
      <w:pPr>
        <w:numPr>
          <w:ilvl w:val="0"/>
          <w:numId w:val="24"/>
        </w:numPr>
        <w:shd w:val="clear" w:color="auto" w:fill="FFFFFF"/>
        <w:spacing w:before="100" w:beforeAutospacing="1" w:after="100" w:afterAutospacing="1" w:line="240" w:lineRule="auto"/>
        <w:rPr>
          <w:rFonts w:ascii="Cambria" w:hAnsi="Cambria"/>
          <w:color w:val="222635"/>
        </w:rPr>
      </w:pPr>
      <w:r>
        <w:rPr>
          <w:rFonts w:ascii="Cambria" w:hAnsi="Cambria"/>
          <w:color w:val="222635"/>
        </w:rPr>
        <w:t>Ensure that you have designed the application in such a way that each service is individually deployable.</w:t>
      </w:r>
    </w:p>
    <w:p w:rsidR="0030102D" w:rsidRDefault="0030102D" w:rsidP="0030102D">
      <w:pPr>
        <w:numPr>
          <w:ilvl w:val="0"/>
          <w:numId w:val="24"/>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Make sure that the communication between </w:t>
      </w:r>
      <w:proofErr w:type="spellStart"/>
      <w:r>
        <w:rPr>
          <w:rFonts w:ascii="Cambria" w:hAnsi="Cambria"/>
          <w:color w:val="222635"/>
        </w:rPr>
        <w:t>microservices</w:t>
      </w:r>
      <w:proofErr w:type="spellEnd"/>
      <w:r>
        <w:rPr>
          <w:rFonts w:ascii="Cambria" w:hAnsi="Cambria"/>
          <w:color w:val="222635"/>
        </w:rPr>
        <w:t xml:space="preserve"> is done via a stateless server.</w:t>
      </w:r>
    </w:p>
    <w:p w:rsidR="0030102D" w:rsidRDefault="0030102D" w:rsidP="0030102D">
      <w:pPr>
        <w:numPr>
          <w:ilvl w:val="0"/>
          <w:numId w:val="24"/>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Each service can be furthered </w:t>
      </w:r>
      <w:proofErr w:type="spellStart"/>
      <w:r>
        <w:rPr>
          <w:rFonts w:ascii="Cambria" w:hAnsi="Cambria"/>
          <w:color w:val="222635"/>
        </w:rPr>
        <w:t>refactored</w:t>
      </w:r>
      <w:proofErr w:type="spellEnd"/>
      <w:r>
        <w:rPr>
          <w:rFonts w:ascii="Cambria" w:hAnsi="Cambria"/>
          <w:color w:val="222635"/>
        </w:rPr>
        <w:t xml:space="preserve"> into smaller services, having their own </w:t>
      </w:r>
      <w:proofErr w:type="spellStart"/>
      <w:r>
        <w:rPr>
          <w:rFonts w:ascii="Cambria" w:hAnsi="Cambria"/>
          <w:color w:val="222635"/>
        </w:rPr>
        <w:t>microservices</w:t>
      </w:r>
      <w:proofErr w:type="spellEnd"/>
      <w:r>
        <w:rPr>
          <w:rFonts w:ascii="Cambria" w:hAnsi="Cambria"/>
          <w:color w:val="222635"/>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Now, that you have read through the basic guidelines while designing </w:t>
      </w:r>
      <w:proofErr w:type="spellStart"/>
      <w:proofErr w:type="gramStart"/>
      <w:r>
        <w:rPr>
          <w:rFonts w:ascii="Cambria" w:hAnsi="Cambria"/>
          <w:color w:val="222635"/>
        </w:rPr>
        <w:t>microservices</w:t>
      </w:r>
      <w:proofErr w:type="spellEnd"/>
      <w:r>
        <w:rPr>
          <w:rFonts w:ascii="Cambria" w:hAnsi="Cambria"/>
          <w:color w:val="222635"/>
        </w:rPr>
        <w:t>,</w:t>
      </w:r>
      <w:proofErr w:type="gramEnd"/>
      <w:r>
        <w:rPr>
          <w:rFonts w:ascii="Cambria" w:hAnsi="Cambria"/>
          <w:color w:val="222635"/>
        </w:rPr>
        <w:t xml:space="preserve"> let's understand the architecture of </w:t>
      </w:r>
      <w:proofErr w:type="spellStart"/>
      <w:r>
        <w:rPr>
          <w:rFonts w:ascii="Cambria" w:hAnsi="Cambria"/>
          <w:color w:val="222635"/>
        </w:rPr>
        <w:t>microservices</w:t>
      </w:r>
      <w:proofErr w:type="spellEnd"/>
      <w:r>
        <w:rPr>
          <w:rFonts w:ascii="Cambria" w:hAnsi="Cambria"/>
          <w:color w:val="222635"/>
        </w:rPr>
        <w:t>.</w:t>
      </w:r>
    </w:p>
    <w:p w:rsidR="0030102D" w:rsidRDefault="0030102D" w:rsidP="0030102D">
      <w:pPr>
        <w:pStyle w:val="Heading2"/>
        <w:shd w:val="clear" w:color="auto" w:fill="FFFFFF"/>
        <w:spacing w:before="250" w:after="63"/>
        <w:rPr>
          <w:rFonts w:ascii="Helvetica" w:hAnsi="Helvetica"/>
          <w:color w:val="222635"/>
          <w:spacing w:val="-6"/>
          <w:sz w:val="38"/>
          <w:szCs w:val="38"/>
        </w:rPr>
      </w:pPr>
      <w:r>
        <w:rPr>
          <w:rStyle w:val="Strong"/>
          <w:rFonts w:ascii="Helvetica" w:hAnsi="Helvetica"/>
          <w:b/>
          <w:bCs/>
          <w:color w:val="222635"/>
          <w:spacing w:val="-6"/>
          <w:sz w:val="38"/>
          <w:szCs w:val="38"/>
        </w:rPr>
        <w:t xml:space="preserve">How Does </w:t>
      </w:r>
      <w:proofErr w:type="spellStart"/>
      <w:r>
        <w:rPr>
          <w:rStyle w:val="Strong"/>
          <w:rFonts w:ascii="Helvetica" w:hAnsi="Helvetica"/>
          <w:b/>
          <w:bCs/>
          <w:color w:val="222635"/>
          <w:spacing w:val="-6"/>
          <w:sz w:val="38"/>
          <w:szCs w:val="38"/>
        </w:rPr>
        <w:t>Microservice</w:t>
      </w:r>
      <w:proofErr w:type="spellEnd"/>
      <w:r>
        <w:rPr>
          <w:rStyle w:val="Strong"/>
          <w:rFonts w:ascii="Helvetica" w:hAnsi="Helvetica"/>
          <w:b/>
          <w:bCs/>
          <w:color w:val="222635"/>
          <w:spacing w:val="-6"/>
          <w:sz w:val="38"/>
          <w:szCs w:val="38"/>
        </w:rPr>
        <w:t xml:space="preserve"> Architecture Work?</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A typical </w:t>
      </w:r>
      <w:proofErr w:type="spellStart"/>
      <w:r>
        <w:rPr>
          <w:rFonts w:ascii="Cambria" w:hAnsi="Cambria"/>
          <w:color w:val="222635"/>
        </w:rPr>
        <w:t>microservice</w:t>
      </w:r>
      <w:proofErr w:type="spellEnd"/>
      <w:r>
        <w:rPr>
          <w:rFonts w:ascii="Cambria" w:hAnsi="Cambria"/>
          <w:color w:val="222635"/>
        </w:rPr>
        <w:t xml:space="preserve"> architecture (MSA) should consist of the following components:</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Clients</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Identity Providers</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API Gateway</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Messaging Formats</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Databases</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Static Content</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Management</w:t>
      </w:r>
    </w:p>
    <w:p w:rsidR="0030102D" w:rsidRDefault="0030102D" w:rsidP="0030102D">
      <w:pPr>
        <w:numPr>
          <w:ilvl w:val="0"/>
          <w:numId w:val="25"/>
        </w:numPr>
        <w:shd w:val="clear" w:color="auto" w:fill="FFFFFF"/>
        <w:spacing w:before="100" w:beforeAutospacing="1" w:after="100" w:afterAutospacing="1" w:line="240" w:lineRule="auto"/>
        <w:rPr>
          <w:rFonts w:ascii="Cambria" w:hAnsi="Cambria"/>
          <w:color w:val="222635"/>
        </w:rPr>
      </w:pPr>
      <w:r>
        <w:rPr>
          <w:rFonts w:ascii="Cambria" w:hAnsi="Cambria"/>
          <w:color w:val="222635"/>
        </w:rPr>
        <w:t>Service Discovery</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Refer to the diagram below.</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noProof/>
          <w:color w:val="222635"/>
        </w:rPr>
        <w:drawing>
          <wp:inline distT="0" distB="0" distL="0" distR="0">
            <wp:extent cx="5076072" cy="2276267"/>
            <wp:effectExtent l="19050" t="0" r="0" b="0"/>
            <wp:docPr id="35" name="Picture 3" descr="https://d1jnx9ba8s6j9r.cloudfront.net/blog/wp-content/uploads/2018/02/Architecture-Of-Microservices-Microservice-Architecture-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8/02/Architecture-Of-Microservices-Microservice-Architecture-Edureka.png"/>
                    <pic:cNvPicPr>
                      <a:picLocks noChangeAspect="1" noChangeArrowheads="1"/>
                    </pic:cNvPicPr>
                  </pic:nvPicPr>
                  <pic:blipFill>
                    <a:blip r:embed="rId76"/>
                    <a:srcRect/>
                    <a:stretch>
                      <a:fillRect/>
                    </a:stretch>
                  </pic:blipFill>
                  <pic:spPr bwMode="auto">
                    <a:xfrm>
                      <a:off x="0" y="0"/>
                      <a:ext cx="5086302" cy="2280855"/>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jc w:val="center"/>
        <w:rPr>
          <w:rFonts w:ascii="Cambria" w:hAnsi="Cambria"/>
          <w:color w:val="222635"/>
        </w:rPr>
      </w:pPr>
      <w:r>
        <w:rPr>
          <w:rStyle w:val="Strong"/>
          <w:rFonts w:ascii="Cambria" w:hAnsi="Cambria"/>
          <w:color w:val="222635"/>
        </w:rPr>
        <w:t>Figure 2: </w:t>
      </w:r>
      <w:r>
        <w:rPr>
          <w:rStyle w:val="Emphasis"/>
          <w:rFonts w:ascii="Cambria" w:hAnsi="Cambria"/>
          <w:color w:val="222635"/>
        </w:rPr>
        <w:t xml:space="preserve">Architecture </w:t>
      </w:r>
      <w:proofErr w:type="gramStart"/>
      <w:r>
        <w:rPr>
          <w:rStyle w:val="Emphasis"/>
          <w:rFonts w:ascii="Cambria" w:hAnsi="Cambria"/>
          <w:color w:val="222635"/>
        </w:rPr>
        <w:t>Of</w:t>
      </w:r>
      <w:proofErr w:type="gramEnd"/>
      <w:r>
        <w:rPr>
          <w:rStyle w:val="Emphasis"/>
          <w:rFonts w:ascii="Cambria" w:hAnsi="Cambria"/>
          <w:color w:val="222635"/>
        </w:rPr>
        <w:t xml:space="preserve"> </w:t>
      </w:r>
      <w:proofErr w:type="spellStart"/>
      <w:r>
        <w:rPr>
          <w:rStyle w:val="Emphasis"/>
          <w:rFonts w:ascii="Cambria" w:hAnsi="Cambria"/>
          <w:color w:val="222635"/>
        </w:rPr>
        <w:t>Microservices</w:t>
      </w:r>
      <w:proofErr w:type="spellEnd"/>
      <w:r>
        <w:rPr>
          <w:rStyle w:val="Emphasis"/>
          <w:rFonts w:ascii="Cambria" w:hAnsi="Cambria"/>
          <w:color w:val="222635"/>
        </w:rPr>
        <w:t xml:space="preserve"> -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I know the architecture looks a bit complex, but let me simplify it for you.</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1. Clients</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The architecture starts with different types of clients, from different devices trying to perform various management capabilities such as search, build, configure etc.</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2. Identity Providers</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lastRenderedPageBreak/>
        <w:t>These requests from the clients are then passed on the identity providers who authenticate the requests of clients and communicate the requests to API Gateway. The requests are then communicated to the internal services via well-defined API Gateway.</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3. API Gateway</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Since clients don’t call the services directly, API Gateway acts as an entry point for the clients to forward requests to appropriate </w:t>
      </w:r>
      <w:proofErr w:type="spellStart"/>
      <w:r>
        <w:rPr>
          <w:rFonts w:ascii="Cambria" w:hAnsi="Cambria"/>
          <w:color w:val="222635"/>
        </w:rPr>
        <w:t>microservices</w:t>
      </w:r>
      <w:proofErr w:type="spellEnd"/>
      <w:r>
        <w:rPr>
          <w:rFonts w:ascii="Cambria" w:hAnsi="Cambria"/>
          <w:color w:val="222635"/>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Style w:val="Strong"/>
          <w:rFonts w:ascii="Cambria" w:hAnsi="Cambria"/>
          <w:color w:val="222635"/>
        </w:rPr>
        <w:t>The advantages of using an API gateway include:</w:t>
      </w:r>
    </w:p>
    <w:p w:rsidR="0030102D" w:rsidRDefault="0030102D" w:rsidP="0030102D">
      <w:pPr>
        <w:numPr>
          <w:ilvl w:val="0"/>
          <w:numId w:val="26"/>
        </w:numPr>
        <w:shd w:val="clear" w:color="auto" w:fill="FFFFFF"/>
        <w:spacing w:before="100" w:beforeAutospacing="1" w:after="100" w:afterAutospacing="1" w:line="240" w:lineRule="auto"/>
        <w:rPr>
          <w:rFonts w:ascii="Cambria" w:hAnsi="Cambria"/>
          <w:color w:val="222635"/>
        </w:rPr>
      </w:pPr>
      <w:r>
        <w:rPr>
          <w:rFonts w:ascii="Cambria" w:hAnsi="Cambria"/>
          <w:color w:val="222635"/>
        </w:rPr>
        <w:t>All the services can be updated without the clients knowing.</w:t>
      </w:r>
    </w:p>
    <w:p w:rsidR="0030102D" w:rsidRDefault="0030102D" w:rsidP="0030102D">
      <w:pPr>
        <w:numPr>
          <w:ilvl w:val="0"/>
          <w:numId w:val="26"/>
        </w:numPr>
        <w:shd w:val="clear" w:color="auto" w:fill="FFFFFF"/>
        <w:spacing w:before="100" w:beforeAutospacing="1" w:after="100" w:afterAutospacing="1" w:line="240" w:lineRule="auto"/>
        <w:rPr>
          <w:rFonts w:ascii="Cambria" w:hAnsi="Cambria"/>
          <w:color w:val="222635"/>
        </w:rPr>
      </w:pPr>
      <w:r>
        <w:rPr>
          <w:rFonts w:ascii="Cambria" w:hAnsi="Cambria"/>
          <w:color w:val="222635"/>
        </w:rPr>
        <w:t>Services can also use messaging protocols that are not web-friendly.</w:t>
      </w:r>
    </w:p>
    <w:p w:rsidR="0030102D" w:rsidRDefault="0030102D" w:rsidP="0030102D">
      <w:pPr>
        <w:numPr>
          <w:ilvl w:val="0"/>
          <w:numId w:val="26"/>
        </w:numPr>
        <w:shd w:val="clear" w:color="auto" w:fill="FFFFFF"/>
        <w:spacing w:before="100" w:beforeAutospacing="1" w:after="100" w:afterAutospacing="1" w:line="240" w:lineRule="auto"/>
        <w:rPr>
          <w:rFonts w:ascii="Cambria" w:hAnsi="Cambria"/>
          <w:color w:val="222635"/>
        </w:rPr>
      </w:pPr>
      <w:r>
        <w:rPr>
          <w:rFonts w:ascii="Cambria" w:hAnsi="Cambria"/>
          <w:color w:val="222635"/>
        </w:rPr>
        <w:t>The API Gateway can perform cross-cutting functions such as providing security, load balancing etc.</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After receiving the requests of clients, the internal architecture consists of </w:t>
      </w:r>
      <w:proofErr w:type="spellStart"/>
      <w:r>
        <w:rPr>
          <w:rFonts w:ascii="Cambria" w:hAnsi="Cambria"/>
          <w:color w:val="222635"/>
        </w:rPr>
        <w:t>microservices</w:t>
      </w:r>
      <w:proofErr w:type="spellEnd"/>
      <w:r>
        <w:rPr>
          <w:rFonts w:ascii="Cambria" w:hAnsi="Cambria"/>
          <w:color w:val="222635"/>
        </w:rPr>
        <w:t xml:space="preserve"> which communicate with each other through messages to handle client requests.</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4. Messaging Formats</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There are two types of messages through which they communicate:</w:t>
      </w:r>
    </w:p>
    <w:p w:rsidR="0030102D" w:rsidRDefault="0030102D" w:rsidP="0030102D">
      <w:pPr>
        <w:numPr>
          <w:ilvl w:val="0"/>
          <w:numId w:val="27"/>
        </w:numPr>
        <w:shd w:val="clear" w:color="auto" w:fill="FFFFFF"/>
        <w:spacing w:before="100" w:beforeAutospacing="1" w:after="100" w:afterAutospacing="1" w:line="240" w:lineRule="auto"/>
        <w:rPr>
          <w:rFonts w:ascii="Cambria" w:hAnsi="Cambria"/>
          <w:color w:val="222635"/>
        </w:rPr>
      </w:pPr>
      <w:r>
        <w:rPr>
          <w:rStyle w:val="Strong"/>
          <w:rFonts w:ascii="Cambria" w:hAnsi="Cambria"/>
          <w:color w:val="222635"/>
        </w:rPr>
        <w:t>Synchronous Messages:</w:t>
      </w:r>
      <w:r>
        <w:rPr>
          <w:rFonts w:ascii="Cambria" w:hAnsi="Cambria"/>
          <w:color w:val="222635"/>
        </w:rPr>
        <w:t xml:space="preserve"> In the situation where clients wait for the responses from a service, </w:t>
      </w:r>
      <w:proofErr w:type="spellStart"/>
      <w:r>
        <w:rPr>
          <w:rFonts w:ascii="Cambria" w:hAnsi="Cambria"/>
          <w:color w:val="222635"/>
        </w:rPr>
        <w:t>microservices</w:t>
      </w:r>
      <w:proofErr w:type="spellEnd"/>
      <w:r>
        <w:rPr>
          <w:rFonts w:ascii="Cambria" w:hAnsi="Cambria"/>
          <w:color w:val="222635"/>
        </w:rPr>
        <w:t xml:space="preserve"> usually tend to use </w:t>
      </w:r>
      <w:r>
        <w:rPr>
          <w:rStyle w:val="Strong"/>
          <w:rFonts w:ascii="Cambria" w:hAnsi="Cambria"/>
          <w:color w:val="222635"/>
        </w:rPr>
        <w:t>REST (Representational State Transfer)</w:t>
      </w:r>
      <w:r>
        <w:rPr>
          <w:rFonts w:ascii="Cambria" w:hAnsi="Cambria"/>
          <w:color w:val="222635"/>
        </w:rPr>
        <w:t> as it relies on a stateless, client-server, and the </w:t>
      </w:r>
      <w:r>
        <w:rPr>
          <w:rStyle w:val="Strong"/>
          <w:rFonts w:ascii="Cambria" w:hAnsi="Cambria"/>
          <w:color w:val="222635"/>
        </w:rPr>
        <w:t>HTTP protocol</w:t>
      </w:r>
      <w:r>
        <w:rPr>
          <w:rFonts w:ascii="Cambria" w:hAnsi="Cambria"/>
          <w:color w:val="222635"/>
        </w:rPr>
        <w:t>. This protocol is used as it is a distributed environment each and every functionality is represented with a resource to carry out operations</w:t>
      </w:r>
    </w:p>
    <w:p w:rsidR="0030102D" w:rsidRDefault="0030102D" w:rsidP="0030102D">
      <w:pPr>
        <w:numPr>
          <w:ilvl w:val="0"/>
          <w:numId w:val="27"/>
        </w:numPr>
        <w:shd w:val="clear" w:color="auto" w:fill="FFFFFF"/>
        <w:spacing w:before="100" w:beforeAutospacing="1" w:after="100" w:afterAutospacing="1" w:line="240" w:lineRule="auto"/>
        <w:rPr>
          <w:rFonts w:ascii="Cambria" w:hAnsi="Cambria"/>
          <w:color w:val="222635"/>
        </w:rPr>
      </w:pPr>
      <w:r>
        <w:rPr>
          <w:rStyle w:val="Strong"/>
          <w:rFonts w:ascii="Cambria" w:hAnsi="Cambria"/>
          <w:color w:val="222635"/>
        </w:rPr>
        <w:t>Asynchronous Messages:</w:t>
      </w:r>
      <w:r>
        <w:rPr>
          <w:rFonts w:ascii="Cambria" w:hAnsi="Cambria"/>
          <w:color w:val="222635"/>
        </w:rPr>
        <w:t xml:space="preserve"> In the situation where clients do not wait for the responses from a service, </w:t>
      </w:r>
      <w:proofErr w:type="spellStart"/>
      <w:r>
        <w:rPr>
          <w:rFonts w:ascii="Cambria" w:hAnsi="Cambria"/>
          <w:color w:val="222635"/>
        </w:rPr>
        <w:t>microservices</w:t>
      </w:r>
      <w:proofErr w:type="spellEnd"/>
      <w:r>
        <w:rPr>
          <w:rFonts w:ascii="Cambria" w:hAnsi="Cambria"/>
          <w:color w:val="222635"/>
        </w:rPr>
        <w:t xml:space="preserve"> usually tend to use protocols such as </w:t>
      </w:r>
      <w:r>
        <w:rPr>
          <w:rStyle w:val="Strong"/>
          <w:rFonts w:ascii="Cambria" w:hAnsi="Cambria"/>
          <w:color w:val="222635"/>
        </w:rPr>
        <w:t xml:space="preserve">AMQP, STOMP, </w:t>
      </w:r>
      <w:proofErr w:type="spellStart"/>
      <w:r>
        <w:rPr>
          <w:rStyle w:val="Strong"/>
          <w:rFonts w:ascii="Cambria" w:hAnsi="Cambria"/>
          <w:color w:val="222635"/>
        </w:rPr>
        <w:t>MQTT</w:t>
      </w:r>
      <w:r>
        <w:rPr>
          <w:rFonts w:ascii="Cambria" w:hAnsi="Cambria"/>
          <w:color w:val="222635"/>
        </w:rPr>
        <w:t>.These</w:t>
      </w:r>
      <w:proofErr w:type="spellEnd"/>
      <w:r>
        <w:rPr>
          <w:rFonts w:ascii="Cambria" w:hAnsi="Cambria"/>
          <w:color w:val="222635"/>
        </w:rPr>
        <w:t xml:space="preserve"> protocols are used in this type of communication since the nature of messages is defined and these messages have to be interoperable between implementations.</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The next question that may come to your mind is how do the applications using </w:t>
      </w:r>
      <w:proofErr w:type="spellStart"/>
      <w:r>
        <w:rPr>
          <w:rFonts w:ascii="Cambria" w:hAnsi="Cambria"/>
          <w:color w:val="222635"/>
        </w:rPr>
        <w:t>microservices</w:t>
      </w:r>
      <w:proofErr w:type="spellEnd"/>
      <w:r>
        <w:rPr>
          <w:rFonts w:ascii="Cambria" w:hAnsi="Cambria"/>
          <w:color w:val="222635"/>
        </w:rPr>
        <w:t xml:space="preserve"> handle their data?</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5. Data Handling</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Well, each </w:t>
      </w:r>
      <w:proofErr w:type="spellStart"/>
      <w:r>
        <w:rPr>
          <w:rFonts w:ascii="Cambria" w:hAnsi="Cambria"/>
          <w:color w:val="222635"/>
        </w:rPr>
        <w:t>microservice</w:t>
      </w:r>
      <w:proofErr w:type="spellEnd"/>
      <w:r>
        <w:rPr>
          <w:rFonts w:ascii="Cambria" w:hAnsi="Cambria"/>
          <w:color w:val="222635"/>
        </w:rPr>
        <w:t xml:space="preserve"> owns a private database to capture their data and implement the respective business functionality. Also, the databases of </w:t>
      </w:r>
      <w:proofErr w:type="spellStart"/>
      <w:r>
        <w:rPr>
          <w:rFonts w:ascii="Cambria" w:hAnsi="Cambria"/>
          <w:color w:val="222635"/>
        </w:rPr>
        <w:t>microservices</w:t>
      </w:r>
      <w:proofErr w:type="spellEnd"/>
      <w:r>
        <w:rPr>
          <w:rFonts w:ascii="Cambria" w:hAnsi="Cambria"/>
          <w:color w:val="222635"/>
        </w:rPr>
        <w:t xml:space="preserve"> are updated through their service API only. Refer to the diagram below:</w:t>
      </w:r>
    </w:p>
    <w:p w:rsidR="0030102D" w:rsidRDefault="0030102D" w:rsidP="0030102D">
      <w:pPr>
        <w:pStyle w:val="NormalWeb"/>
        <w:shd w:val="clear" w:color="auto" w:fill="FFFFFF"/>
        <w:spacing w:before="63" w:beforeAutospacing="0" w:after="188" w:afterAutospacing="0"/>
        <w:jc w:val="center"/>
        <w:rPr>
          <w:rStyle w:val="Strong"/>
          <w:rFonts w:ascii="Cambria" w:hAnsi="Cambria"/>
          <w:color w:val="222635"/>
        </w:rPr>
      </w:pPr>
      <w:r>
        <w:rPr>
          <w:rFonts w:ascii="Cambria" w:hAnsi="Cambria"/>
          <w:noProof/>
          <w:color w:val="222635"/>
        </w:rPr>
        <w:drawing>
          <wp:inline distT="0" distB="0" distL="0" distR="0">
            <wp:extent cx="3665855" cy="2353310"/>
            <wp:effectExtent l="19050" t="0" r="0" b="0"/>
            <wp:docPr id="33" name="Picture 4" descr="Representation Of Databases Within Each Microservice - Microservice Architecture - Edureka4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resentation Of Databases Within Each Microservice - Microservice Architecture - Edureka494-02"/>
                    <pic:cNvPicPr>
                      <a:picLocks noChangeAspect="1" noChangeArrowheads="1"/>
                    </pic:cNvPicPr>
                  </pic:nvPicPr>
                  <pic:blipFill>
                    <a:blip r:embed="rId77"/>
                    <a:srcRect/>
                    <a:stretch>
                      <a:fillRect/>
                    </a:stretch>
                  </pic:blipFill>
                  <pic:spPr bwMode="auto">
                    <a:xfrm>
                      <a:off x="0" y="0"/>
                      <a:ext cx="3665855" cy="2353310"/>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jc w:val="center"/>
        <w:rPr>
          <w:rFonts w:ascii="Cambria" w:hAnsi="Cambria"/>
          <w:color w:val="222635"/>
        </w:rPr>
      </w:pPr>
      <w:r>
        <w:rPr>
          <w:rStyle w:val="Strong"/>
          <w:rFonts w:ascii="Cambria" w:hAnsi="Cambria"/>
          <w:color w:val="222635"/>
        </w:rPr>
        <w:t>Figure 3: </w:t>
      </w:r>
      <w:r>
        <w:rPr>
          <w:rStyle w:val="Emphasis"/>
          <w:rFonts w:ascii="Cambria" w:hAnsi="Cambria"/>
          <w:color w:val="222635"/>
        </w:rPr>
        <w:t xml:space="preserve">Representation </w:t>
      </w:r>
      <w:proofErr w:type="gramStart"/>
      <w:r>
        <w:rPr>
          <w:rStyle w:val="Emphasis"/>
          <w:rFonts w:ascii="Cambria" w:hAnsi="Cambria"/>
          <w:color w:val="222635"/>
        </w:rPr>
        <w:t>Of</w:t>
      </w:r>
      <w:proofErr w:type="gramEnd"/>
      <w:r>
        <w:rPr>
          <w:rStyle w:val="Emphasis"/>
          <w:rFonts w:ascii="Cambria" w:hAnsi="Cambria"/>
          <w:color w:val="222635"/>
        </w:rPr>
        <w:t xml:space="preserve"> </w:t>
      </w:r>
      <w:proofErr w:type="spellStart"/>
      <w:r>
        <w:rPr>
          <w:rStyle w:val="Emphasis"/>
          <w:rFonts w:ascii="Cambria" w:hAnsi="Cambria"/>
          <w:color w:val="222635"/>
        </w:rPr>
        <w:t>Microservices</w:t>
      </w:r>
      <w:proofErr w:type="spellEnd"/>
      <w:r>
        <w:rPr>
          <w:rStyle w:val="Emphasis"/>
          <w:rFonts w:ascii="Cambria" w:hAnsi="Cambria"/>
          <w:color w:val="222635"/>
        </w:rPr>
        <w:t xml:space="preserve"> Handling Data –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The services provided by </w:t>
      </w:r>
      <w:proofErr w:type="spellStart"/>
      <w:r>
        <w:rPr>
          <w:rFonts w:ascii="Cambria" w:hAnsi="Cambria"/>
          <w:color w:val="222635"/>
        </w:rPr>
        <w:t>microservices</w:t>
      </w:r>
      <w:proofErr w:type="spellEnd"/>
      <w:r>
        <w:rPr>
          <w:rFonts w:ascii="Cambria" w:hAnsi="Cambria"/>
          <w:color w:val="222635"/>
        </w:rPr>
        <w:t xml:space="preserve"> are carried forward to any remote service which supports inter-process communication for different technology stacks.</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lastRenderedPageBreak/>
        <w:t>6. Static Content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After the </w:t>
      </w:r>
      <w:proofErr w:type="spellStart"/>
      <w:r>
        <w:rPr>
          <w:rFonts w:ascii="Cambria" w:hAnsi="Cambria"/>
          <w:color w:val="222635"/>
        </w:rPr>
        <w:t>microservices</w:t>
      </w:r>
      <w:proofErr w:type="spellEnd"/>
      <w:r>
        <w:rPr>
          <w:rFonts w:ascii="Cambria" w:hAnsi="Cambria"/>
          <w:color w:val="222635"/>
        </w:rPr>
        <w:t xml:space="preserve"> communicate within themselves, they deploy the static content to a cloud-based storage service that can deliver them directly to the clients via </w:t>
      </w:r>
      <w:r>
        <w:rPr>
          <w:rStyle w:val="Strong"/>
          <w:rFonts w:ascii="Cambria" w:hAnsi="Cambria"/>
          <w:color w:val="222635"/>
        </w:rPr>
        <w:t>Content Delivery Networks (CDNs)</w:t>
      </w:r>
      <w:r>
        <w:rPr>
          <w:rFonts w:ascii="Cambria" w:hAnsi="Cambria"/>
          <w:color w:val="222635"/>
        </w:rPr>
        <w: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Apart from the above components, there are some other components </w:t>
      </w:r>
      <w:proofErr w:type="gramStart"/>
      <w:r>
        <w:rPr>
          <w:rFonts w:ascii="Cambria" w:hAnsi="Cambria"/>
          <w:color w:val="222635"/>
        </w:rPr>
        <w:t>appear</w:t>
      </w:r>
      <w:proofErr w:type="gramEnd"/>
      <w:r>
        <w:rPr>
          <w:rFonts w:ascii="Cambria" w:hAnsi="Cambria"/>
          <w:color w:val="222635"/>
        </w:rPr>
        <w:t xml:space="preserve"> in a typical </w:t>
      </w:r>
      <w:proofErr w:type="spellStart"/>
      <w:r>
        <w:rPr>
          <w:rFonts w:ascii="Cambria" w:hAnsi="Cambria"/>
          <w:color w:val="222635"/>
        </w:rPr>
        <w:t>microservices</w:t>
      </w:r>
      <w:proofErr w:type="spellEnd"/>
      <w:r>
        <w:rPr>
          <w:rFonts w:ascii="Cambria" w:hAnsi="Cambria"/>
          <w:color w:val="222635"/>
        </w:rPr>
        <w:t xml:space="preserve"> Architecture:</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7. Management</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This component is responsible for balancing the services on nodes and identifying failures.</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8. Service Discovery</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Acts as a guide to </w:t>
      </w:r>
      <w:proofErr w:type="spellStart"/>
      <w:r>
        <w:rPr>
          <w:rFonts w:ascii="Cambria" w:hAnsi="Cambria"/>
          <w:color w:val="222635"/>
        </w:rPr>
        <w:t>microservices</w:t>
      </w:r>
      <w:proofErr w:type="spellEnd"/>
      <w:r>
        <w:rPr>
          <w:rFonts w:ascii="Cambria" w:hAnsi="Cambria"/>
          <w:color w:val="222635"/>
        </w:rPr>
        <w:t xml:space="preserve"> to find the route of communication between them as it maintains a list of services on which nodes are located.</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Now, let’s look into the pros and cons of this architecture to gain a better understanding of when to use this architecture.</w:t>
      </w:r>
    </w:p>
    <w:p w:rsidR="0030102D" w:rsidRDefault="0030102D" w:rsidP="0030102D">
      <w:pPr>
        <w:pStyle w:val="Heading2"/>
        <w:shd w:val="clear" w:color="auto" w:fill="FFFFFF"/>
        <w:spacing w:before="250" w:after="63"/>
        <w:rPr>
          <w:rFonts w:ascii="Helvetica" w:hAnsi="Helvetica"/>
          <w:color w:val="222635"/>
          <w:spacing w:val="-6"/>
          <w:sz w:val="38"/>
          <w:szCs w:val="38"/>
        </w:rPr>
      </w:pPr>
      <w:r>
        <w:rPr>
          <w:rStyle w:val="Strong"/>
          <w:rFonts w:ascii="Helvetica" w:hAnsi="Helvetica"/>
          <w:b/>
          <w:bCs/>
          <w:color w:val="222635"/>
          <w:spacing w:val="-6"/>
          <w:sz w:val="38"/>
          <w:szCs w:val="38"/>
        </w:rPr>
        <w:t xml:space="preserve">Pros and Cons of </w:t>
      </w:r>
      <w:proofErr w:type="spellStart"/>
      <w:r>
        <w:rPr>
          <w:rStyle w:val="Strong"/>
          <w:rFonts w:ascii="Helvetica" w:hAnsi="Helvetica"/>
          <w:b/>
          <w:bCs/>
          <w:color w:val="222635"/>
          <w:spacing w:val="-6"/>
          <w:sz w:val="38"/>
          <w:szCs w:val="38"/>
        </w:rPr>
        <w:t>Microservice</w:t>
      </w:r>
      <w:proofErr w:type="spellEnd"/>
      <w:r>
        <w:rPr>
          <w:rStyle w:val="Strong"/>
          <w:rFonts w:ascii="Helvetica" w:hAnsi="Helvetica"/>
          <w:b/>
          <w:bCs/>
          <w:color w:val="222635"/>
          <w:spacing w:val="-6"/>
          <w:sz w:val="38"/>
          <w:szCs w:val="38"/>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Refer to the table below.</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noProof/>
          <w:color w:val="222635"/>
        </w:rPr>
        <w:drawing>
          <wp:inline distT="0" distB="0" distL="0" distR="0">
            <wp:extent cx="6703060" cy="3434715"/>
            <wp:effectExtent l="19050" t="0" r="2540" b="0"/>
            <wp:docPr id="32" name="Picture 5"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itle"/>
                    <pic:cNvPicPr>
                      <a:picLocks noChangeAspect="1" noChangeArrowheads="1"/>
                    </pic:cNvPicPr>
                  </pic:nvPicPr>
                  <pic:blipFill>
                    <a:blip r:embed="rId78"/>
                    <a:srcRect/>
                    <a:stretch>
                      <a:fillRect/>
                    </a:stretch>
                  </pic:blipFill>
                  <pic:spPr bwMode="auto">
                    <a:xfrm>
                      <a:off x="0" y="0"/>
                      <a:ext cx="6703060" cy="3434715"/>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Let us understand more about </w:t>
      </w:r>
      <w:proofErr w:type="spellStart"/>
      <w:r>
        <w:rPr>
          <w:rFonts w:ascii="Cambria" w:hAnsi="Cambria"/>
          <w:color w:val="222635"/>
        </w:rPr>
        <w:t>microservices</w:t>
      </w:r>
      <w:proofErr w:type="spellEnd"/>
      <w:r>
        <w:rPr>
          <w:rFonts w:ascii="Cambria" w:hAnsi="Cambria"/>
          <w:color w:val="222635"/>
        </w:rPr>
        <w:t xml:space="preserve"> by comparing </w:t>
      </w:r>
      <w:proofErr w:type="spellStart"/>
      <w:r>
        <w:rPr>
          <w:rFonts w:ascii="Cambria" w:hAnsi="Cambria"/>
          <w:color w:val="222635"/>
        </w:rPr>
        <w:t>Uber</w:t>
      </w:r>
      <w:proofErr w:type="spellEnd"/>
      <w:r>
        <w:rPr>
          <w:rFonts w:ascii="Cambria" w:hAnsi="Cambria"/>
          <w:color w:val="222635"/>
        </w:rPr>
        <w:t xml:space="preserve"> previous architecture to the present one.</w:t>
      </w:r>
    </w:p>
    <w:p w:rsidR="0030102D" w:rsidRDefault="0030102D" w:rsidP="0030102D">
      <w:pPr>
        <w:pStyle w:val="Heading2"/>
        <w:shd w:val="clear" w:color="auto" w:fill="FFFFFF"/>
        <w:spacing w:before="250" w:after="63"/>
        <w:rPr>
          <w:rFonts w:ascii="Helvetica" w:hAnsi="Helvetica"/>
          <w:color w:val="222635"/>
          <w:spacing w:val="-6"/>
          <w:sz w:val="38"/>
          <w:szCs w:val="38"/>
        </w:rPr>
      </w:pPr>
      <w:proofErr w:type="spellStart"/>
      <w:r>
        <w:rPr>
          <w:rStyle w:val="Strong"/>
          <w:rFonts w:ascii="Helvetica" w:hAnsi="Helvetica"/>
          <w:b/>
          <w:bCs/>
          <w:color w:val="222635"/>
          <w:spacing w:val="-6"/>
          <w:sz w:val="38"/>
          <w:szCs w:val="38"/>
        </w:rPr>
        <w:t>Uber</w:t>
      </w:r>
      <w:proofErr w:type="spellEnd"/>
      <w:r>
        <w:rPr>
          <w:rStyle w:val="Strong"/>
          <w:rFonts w:ascii="Helvetica" w:hAnsi="Helvetica"/>
          <w:b/>
          <w:bCs/>
          <w:color w:val="222635"/>
          <w:spacing w:val="-6"/>
          <w:sz w:val="38"/>
          <w:szCs w:val="38"/>
        </w:rPr>
        <w:t xml:space="preserve"> Case Study</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proofErr w:type="spellStart"/>
      <w:r>
        <w:rPr>
          <w:rStyle w:val="Strong"/>
          <w:rFonts w:ascii="Helvetica" w:hAnsi="Helvetica"/>
          <w:b/>
          <w:bCs/>
          <w:color w:val="222635"/>
          <w:sz w:val="31"/>
          <w:szCs w:val="31"/>
        </w:rPr>
        <w:t>Uber's</w:t>
      </w:r>
      <w:proofErr w:type="spellEnd"/>
      <w:r>
        <w:rPr>
          <w:rStyle w:val="Strong"/>
          <w:rFonts w:ascii="Helvetica" w:hAnsi="Helvetica"/>
          <w:b/>
          <w:bCs/>
          <w:color w:val="222635"/>
          <w:sz w:val="31"/>
          <w:szCs w:val="31"/>
        </w:rPr>
        <w:t xml:space="preserve"> Previous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Like many startups, </w:t>
      </w:r>
      <w:proofErr w:type="spellStart"/>
      <w:r>
        <w:rPr>
          <w:rFonts w:ascii="Cambria" w:hAnsi="Cambria"/>
          <w:color w:val="222635"/>
        </w:rPr>
        <w:t>Uber</w:t>
      </w:r>
      <w:proofErr w:type="spellEnd"/>
      <w:r>
        <w:rPr>
          <w:rFonts w:ascii="Cambria" w:hAnsi="Cambria"/>
          <w:color w:val="222635"/>
        </w:rPr>
        <w:t xml:space="preserve"> began its journey with a monolithic architecture built for a single offering in a single city. Having one codebase seemed cleaned at that time, and solved </w:t>
      </w:r>
      <w:proofErr w:type="spellStart"/>
      <w:r>
        <w:rPr>
          <w:rFonts w:ascii="Cambria" w:hAnsi="Cambria"/>
          <w:color w:val="222635"/>
        </w:rPr>
        <w:t>Uber's</w:t>
      </w:r>
      <w:proofErr w:type="spellEnd"/>
      <w:r>
        <w:rPr>
          <w:rFonts w:ascii="Cambria" w:hAnsi="Cambria"/>
          <w:color w:val="222635"/>
        </w:rPr>
        <w:t xml:space="preserve"> core business problems. However, as </w:t>
      </w:r>
      <w:proofErr w:type="spellStart"/>
      <w:r>
        <w:rPr>
          <w:rFonts w:ascii="Cambria" w:hAnsi="Cambria"/>
          <w:color w:val="222635"/>
        </w:rPr>
        <w:t>Uber</w:t>
      </w:r>
      <w:proofErr w:type="spellEnd"/>
      <w:r>
        <w:rPr>
          <w:rFonts w:ascii="Cambria" w:hAnsi="Cambria"/>
          <w:color w:val="222635"/>
        </w:rPr>
        <w:t xml:space="preserve"> started expanding worldwide they rigorously faced various problems with respect to scalability and continuous integration.</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noProof/>
          <w:color w:val="222635"/>
        </w:rPr>
        <w:lastRenderedPageBreak/>
        <w:drawing>
          <wp:inline distT="0" distB="0" distL="0" distR="0">
            <wp:extent cx="5064760" cy="4818380"/>
            <wp:effectExtent l="19050" t="0" r="2540" b="0"/>
            <wp:docPr id="30" name="Picture 6" descr="Monolithic Architecture Of UBER - Microservice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olithic Architecture Of UBER - Microservice Architecture - Edureka"/>
                    <pic:cNvPicPr>
                      <a:picLocks noChangeAspect="1" noChangeArrowheads="1"/>
                    </pic:cNvPicPr>
                  </pic:nvPicPr>
                  <pic:blipFill>
                    <a:blip r:embed="rId79"/>
                    <a:srcRect/>
                    <a:stretch>
                      <a:fillRect/>
                    </a:stretch>
                  </pic:blipFill>
                  <pic:spPr bwMode="auto">
                    <a:xfrm>
                      <a:off x="0" y="0"/>
                      <a:ext cx="5064760" cy="4818380"/>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jc w:val="center"/>
        <w:rPr>
          <w:rFonts w:ascii="Cambria" w:hAnsi="Cambria"/>
          <w:color w:val="222635"/>
        </w:rPr>
      </w:pPr>
      <w:r>
        <w:rPr>
          <w:rStyle w:val="Strong"/>
          <w:rFonts w:ascii="Cambria" w:hAnsi="Cambria"/>
          <w:color w:val="222635"/>
        </w:rPr>
        <w:t>Figure 4: </w:t>
      </w:r>
      <w:r>
        <w:rPr>
          <w:rStyle w:val="Emphasis"/>
          <w:rFonts w:ascii="Cambria" w:hAnsi="Cambria"/>
          <w:color w:val="222635"/>
        </w:rPr>
        <w:t xml:space="preserve">Monolithic Architecture of </w:t>
      </w:r>
      <w:proofErr w:type="spellStart"/>
      <w:r>
        <w:rPr>
          <w:rStyle w:val="Emphasis"/>
          <w:rFonts w:ascii="Cambria" w:hAnsi="Cambria"/>
          <w:color w:val="222635"/>
        </w:rPr>
        <w:t>Uber</w:t>
      </w:r>
      <w:proofErr w:type="spellEnd"/>
      <w:r>
        <w:rPr>
          <w:rStyle w:val="Emphasis"/>
          <w:rFonts w:ascii="Cambria" w:hAnsi="Cambria"/>
          <w:color w:val="222635"/>
        </w:rPr>
        <w:t xml:space="preserve"> –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The above diagram depicts </w:t>
      </w:r>
      <w:proofErr w:type="spellStart"/>
      <w:r>
        <w:rPr>
          <w:rFonts w:ascii="Cambria" w:hAnsi="Cambria"/>
          <w:color w:val="222635"/>
        </w:rPr>
        <w:t>Uber's</w:t>
      </w:r>
      <w:proofErr w:type="spellEnd"/>
      <w:r>
        <w:rPr>
          <w:rFonts w:ascii="Cambria" w:hAnsi="Cambria"/>
          <w:color w:val="222635"/>
        </w:rPr>
        <w:t xml:space="preserve"> previous architecture.</w:t>
      </w:r>
    </w:p>
    <w:p w:rsidR="0030102D" w:rsidRDefault="0030102D" w:rsidP="0030102D">
      <w:pPr>
        <w:numPr>
          <w:ilvl w:val="0"/>
          <w:numId w:val="28"/>
        </w:numPr>
        <w:shd w:val="clear" w:color="auto" w:fill="FFFFFF"/>
        <w:spacing w:before="100" w:beforeAutospacing="1" w:after="100" w:afterAutospacing="1" w:line="240" w:lineRule="auto"/>
        <w:rPr>
          <w:rFonts w:ascii="Cambria" w:hAnsi="Cambria"/>
          <w:color w:val="222635"/>
        </w:rPr>
      </w:pPr>
      <w:r>
        <w:rPr>
          <w:rFonts w:ascii="Cambria" w:hAnsi="Cambria"/>
          <w:color w:val="222635"/>
        </w:rPr>
        <w:t>A REST API is present with which the passenger and driver connect.</w:t>
      </w:r>
    </w:p>
    <w:p w:rsidR="0030102D" w:rsidRDefault="0030102D" w:rsidP="0030102D">
      <w:pPr>
        <w:numPr>
          <w:ilvl w:val="0"/>
          <w:numId w:val="28"/>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Three different adapters are used with API within them, to perform actions such as billing, payments, </w:t>
      </w:r>
      <w:proofErr w:type="gramStart"/>
      <w:r>
        <w:rPr>
          <w:rFonts w:ascii="Cambria" w:hAnsi="Cambria"/>
          <w:color w:val="222635"/>
        </w:rPr>
        <w:t>sending</w:t>
      </w:r>
      <w:proofErr w:type="gramEnd"/>
      <w:r>
        <w:rPr>
          <w:rFonts w:ascii="Cambria" w:hAnsi="Cambria"/>
          <w:color w:val="222635"/>
        </w:rPr>
        <w:t xml:space="preserve"> emails/messages that we see when we book a cab.</w:t>
      </w:r>
    </w:p>
    <w:p w:rsidR="0030102D" w:rsidRDefault="0030102D" w:rsidP="0030102D">
      <w:pPr>
        <w:numPr>
          <w:ilvl w:val="0"/>
          <w:numId w:val="28"/>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A </w:t>
      </w:r>
      <w:proofErr w:type="spellStart"/>
      <w:r>
        <w:rPr>
          <w:rFonts w:ascii="Cambria" w:hAnsi="Cambria"/>
          <w:color w:val="222635"/>
        </w:rPr>
        <w:t>MySQL</w:t>
      </w:r>
      <w:proofErr w:type="spellEnd"/>
      <w:r>
        <w:rPr>
          <w:rFonts w:ascii="Cambria" w:hAnsi="Cambria"/>
          <w:color w:val="222635"/>
        </w:rPr>
        <w:t xml:space="preserve"> database to store all their data.</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So, if you notice here all the features such as passenger management, billing, notification features, payments, trip management and driver management were composed within a single framework.</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Problem Statement</w:t>
      </w:r>
    </w:p>
    <w:p w:rsidR="0030102D" w:rsidRDefault="0030102D" w:rsidP="0030102D">
      <w:pPr>
        <w:pStyle w:val="NormalWeb"/>
        <w:shd w:val="clear" w:color="auto" w:fill="FFFFFF"/>
        <w:spacing w:before="63" w:beforeAutospacing="0" w:after="188" w:afterAutospacing="0"/>
        <w:rPr>
          <w:rFonts w:ascii="Cambria" w:hAnsi="Cambria"/>
          <w:color w:val="222635"/>
        </w:rPr>
      </w:pPr>
      <w:proofErr w:type="gramStart"/>
      <w:r>
        <w:rPr>
          <w:rFonts w:ascii="Cambria" w:hAnsi="Cambria"/>
          <w:color w:val="222635"/>
        </w:rPr>
        <w:t xml:space="preserve">While </w:t>
      </w:r>
      <w:proofErr w:type="spellStart"/>
      <w:r>
        <w:rPr>
          <w:rFonts w:ascii="Cambria" w:hAnsi="Cambria"/>
          <w:color w:val="222635"/>
        </w:rPr>
        <w:t>Uber</w:t>
      </w:r>
      <w:proofErr w:type="spellEnd"/>
      <w:r>
        <w:rPr>
          <w:rFonts w:ascii="Cambria" w:hAnsi="Cambria"/>
          <w:color w:val="222635"/>
        </w:rPr>
        <w:t xml:space="preserve"> started expanding worldwide this kind of framework introduced various challenges.</w:t>
      </w:r>
      <w:proofErr w:type="gramEnd"/>
      <w:r>
        <w:rPr>
          <w:rFonts w:ascii="Cambria" w:hAnsi="Cambria"/>
          <w:color w:val="222635"/>
        </w:rPr>
        <w:t xml:space="preserve"> The following are some of the prominent challenges</w:t>
      </w:r>
    </w:p>
    <w:p w:rsidR="0030102D" w:rsidRDefault="0030102D" w:rsidP="0030102D">
      <w:pPr>
        <w:numPr>
          <w:ilvl w:val="0"/>
          <w:numId w:val="29"/>
        </w:numPr>
        <w:shd w:val="clear" w:color="auto" w:fill="FFFFFF"/>
        <w:spacing w:before="100" w:beforeAutospacing="1" w:after="100" w:afterAutospacing="1" w:line="240" w:lineRule="auto"/>
        <w:rPr>
          <w:rFonts w:ascii="Cambria" w:hAnsi="Cambria"/>
          <w:color w:val="222635"/>
        </w:rPr>
      </w:pPr>
      <w:r>
        <w:rPr>
          <w:rFonts w:ascii="Cambria" w:hAnsi="Cambria"/>
          <w:color w:val="222635"/>
        </w:rPr>
        <w:t>All the features had to be re-built, deployed and tested again and again to update a single feature.</w:t>
      </w:r>
    </w:p>
    <w:p w:rsidR="0030102D" w:rsidRDefault="0030102D" w:rsidP="0030102D">
      <w:pPr>
        <w:numPr>
          <w:ilvl w:val="0"/>
          <w:numId w:val="29"/>
        </w:numPr>
        <w:shd w:val="clear" w:color="auto" w:fill="FFFFFF"/>
        <w:spacing w:before="100" w:beforeAutospacing="1" w:after="100" w:afterAutospacing="1" w:line="240" w:lineRule="auto"/>
        <w:rPr>
          <w:rFonts w:ascii="Cambria" w:hAnsi="Cambria"/>
          <w:color w:val="222635"/>
        </w:rPr>
      </w:pPr>
      <w:r>
        <w:rPr>
          <w:rFonts w:ascii="Cambria" w:hAnsi="Cambria"/>
          <w:color w:val="222635"/>
        </w:rPr>
        <w:t>Fixing bugs became extremely difficult in a single repository as developers had to change the code again and again.</w:t>
      </w:r>
    </w:p>
    <w:p w:rsidR="0030102D" w:rsidRDefault="0030102D" w:rsidP="0030102D">
      <w:pPr>
        <w:numPr>
          <w:ilvl w:val="0"/>
          <w:numId w:val="29"/>
        </w:numPr>
        <w:shd w:val="clear" w:color="auto" w:fill="FFFFFF"/>
        <w:spacing w:before="100" w:beforeAutospacing="1" w:after="100" w:afterAutospacing="1" w:line="240" w:lineRule="auto"/>
        <w:rPr>
          <w:rFonts w:ascii="Cambria" w:hAnsi="Cambria"/>
          <w:color w:val="222635"/>
        </w:rPr>
      </w:pPr>
      <w:r>
        <w:rPr>
          <w:rFonts w:ascii="Cambria" w:hAnsi="Cambria"/>
          <w:color w:val="222635"/>
        </w:rPr>
        <w:t>Scaling the features simultaneously with the introduction of new features worldwide was quite tough to be handled together.</w:t>
      </w:r>
    </w:p>
    <w:p w:rsidR="0030102D" w:rsidRDefault="0030102D" w:rsidP="0030102D">
      <w:pPr>
        <w:pStyle w:val="Heading3"/>
        <w:shd w:val="clear" w:color="auto" w:fill="FFFFFF"/>
        <w:spacing w:before="250" w:beforeAutospacing="0" w:after="63" w:afterAutospacing="0"/>
        <w:rPr>
          <w:rFonts w:ascii="Helvetica" w:hAnsi="Helvetica"/>
          <w:color w:val="222635"/>
          <w:sz w:val="31"/>
          <w:szCs w:val="31"/>
        </w:rPr>
      </w:pPr>
      <w:r>
        <w:rPr>
          <w:rStyle w:val="Strong"/>
          <w:rFonts w:ascii="Helvetica" w:hAnsi="Helvetica"/>
          <w:b/>
          <w:bCs/>
          <w:color w:val="222635"/>
          <w:sz w:val="31"/>
          <w:szCs w:val="31"/>
        </w:rPr>
        <w:t>Solution</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t xml:space="preserve">To avoid such problems </w:t>
      </w:r>
      <w:proofErr w:type="spellStart"/>
      <w:r>
        <w:rPr>
          <w:rFonts w:ascii="Cambria" w:hAnsi="Cambria"/>
          <w:color w:val="222635"/>
        </w:rPr>
        <w:t>Uber</w:t>
      </w:r>
      <w:proofErr w:type="spellEnd"/>
      <w:r>
        <w:rPr>
          <w:rFonts w:ascii="Cambria" w:hAnsi="Cambria"/>
          <w:color w:val="222635"/>
        </w:rPr>
        <w:t xml:space="preserve"> decided to change its architecture and follow the other hyper-growth companies like Amazon, Netflix, Twitter and many others. Thus, </w:t>
      </w:r>
      <w:proofErr w:type="spellStart"/>
      <w:r>
        <w:rPr>
          <w:rFonts w:ascii="Cambria" w:hAnsi="Cambria"/>
          <w:color w:val="222635"/>
        </w:rPr>
        <w:t>Uber</w:t>
      </w:r>
      <w:proofErr w:type="spellEnd"/>
      <w:r>
        <w:rPr>
          <w:rFonts w:ascii="Cambria" w:hAnsi="Cambria"/>
          <w:color w:val="222635"/>
        </w:rPr>
        <w:t xml:space="preserve"> decided to break its monolithic architecture into multiple codebases to form </w:t>
      </w:r>
      <w:proofErr w:type="gramStart"/>
      <w:r>
        <w:rPr>
          <w:rFonts w:ascii="Cambria" w:hAnsi="Cambria"/>
          <w:color w:val="222635"/>
        </w:rPr>
        <w:t xml:space="preserve">a </w:t>
      </w:r>
      <w:proofErr w:type="spellStart"/>
      <w:r>
        <w:rPr>
          <w:rFonts w:ascii="Cambria" w:hAnsi="Cambria"/>
          <w:color w:val="222635"/>
        </w:rPr>
        <w:t>microservice</w:t>
      </w:r>
      <w:proofErr w:type="spellEnd"/>
      <w:proofErr w:type="gramEnd"/>
      <w:r>
        <w:rPr>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color w:val="222635"/>
        </w:rPr>
        <w:lastRenderedPageBreak/>
        <w:t xml:space="preserve">Refer to the diagram below to look at </w:t>
      </w:r>
      <w:proofErr w:type="spellStart"/>
      <w:r>
        <w:rPr>
          <w:rFonts w:ascii="Cambria" w:hAnsi="Cambria"/>
          <w:color w:val="222635"/>
        </w:rPr>
        <w:t>Uber</w:t>
      </w:r>
      <w:proofErr w:type="spellEnd"/>
      <w:r>
        <w:rPr>
          <w:rFonts w:ascii="Cambria" w:hAnsi="Cambria"/>
          <w:color w:val="222635"/>
        </w:rPr>
        <w:t xml:space="preserve"> </w:t>
      </w:r>
      <w:proofErr w:type="spellStart"/>
      <w:r>
        <w:rPr>
          <w:rFonts w:ascii="Cambria" w:hAnsi="Cambria"/>
          <w:color w:val="222635"/>
        </w:rPr>
        <w:t>microservice</w:t>
      </w:r>
      <w:proofErr w:type="spellEnd"/>
      <w:r>
        <w:rPr>
          <w:rFonts w:ascii="Cambria" w:hAnsi="Cambria"/>
          <w:color w:val="222635"/>
        </w:rPr>
        <w:t xml:space="preserve"> architecture.</w:t>
      </w:r>
    </w:p>
    <w:p w:rsidR="0030102D" w:rsidRDefault="0030102D" w:rsidP="0030102D">
      <w:pPr>
        <w:pStyle w:val="NormalWeb"/>
        <w:shd w:val="clear" w:color="auto" w:fill="FFFFFF"/>
        <w:spacing w:before="63" w:beforeAutospacing="0" w:after="188" w:afterAutospacing="0"/>
        <w:rPr>
          <w:rFonts w:ascii="Cambria" w:hAnsi="Cambria"/>
          <w:color w:val="222635"/>
        </w:rPr>
      </w:pPr>
      <w:r>
        <w:rPr>
          <w:rFonts w:ascii="Cambria" w:hAnsi="Cambria"/>
          <w:noProof/>
          <w:color w:val="222635"/>
        </w:rPr>
        <w:drawing>
          <wp:inline distT="0" distB="0" distL="0" distR="0">
            <wp:extent cx="5407025" cy="5375275"/>
            <wp:effectExtent l="19050" t="0" r="3175" b="0"/>
            <wp:docPr id="29" name="Picture 7" descr="Microservice Architecture Of UBER - Microservice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ervice Architecture Of UBER - Microservice Architecture - Edureka"/>
                    <pic:cNvPicPr>
                      <a:picLocks noChangeAspect="1" noChangeArrowheads="1"/>
                    </pic:cNvPicPr>
                  </pic:nvPicPr>
                  <pic:blipFill>
                    <a:blip r:embed="rId80"/>
                    <a:srcRect/>
                    <a:stretch>
                      <a:fillRect/>
                    </a:stretch>
                  </pic:blipFill>
                  <pic:spPr bwMode="auto">
                    <a:xfrm>
                      <a:off x="0" y="0"/>
                      <a:ext cx="5407025" cy="5375275"/>
                    </a:xfrm>
                    <a:prstGeom prst="rect">
                      <a:avLst/>
                    </a:prstGeom>
                    <a:noFill/>
                    <a:ln w="9525">
                      <a:noFill/>
                      <a:miter lim="800000"/>
                      <a:headEnd/>
                      <a:tailEnd/>
                    </a:ln>
                  </pic:spPr>
                </pic:pic>
              </a:graphicData>
            </a:graphic>
          </wp:inline>
        </w:drawing>
      </w:r>
    </w:p>
    <w:p w:rsidR="0030102D" w:rsidRDefault="0030102D" w:rsidP="0030102D">
      <w:pPr>
        <w:pStyle w:val="NormalWeb"/>
        <w:shd w:val="clear" w:color="auto" w:fill="FFFFFF"/>
        <w:spacing w:before="63" w:beforeAutospacing="0" w:after="188" w:afterAutospacing="0"/>
        <w:jc w:val="center"/>
        <w:rPr>
          <w:rFonts w:ascii="Cambria" w:hAnsi="Cambria"/>
          <w:color w:val="222635"/>
        </w:rPr>
      </w:pPr>
      <w:r>
        <w:rPr>
          <w:rStyle w:val="Strong"/>
          <w:rFonts w:ascii="Cambria" w:hAnsi="Cambria"/>
          <w:color w:val="222635"/>
        </w:rPr>
        <w:t>Figure 5: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 of </w:t>
      </w:r>
      <w:proofErr w:type="spellStart"/>
      <w:r>
        <w:rPr>
          <w:rStyle w:val="Emphasis"/>
          <w:rFonts w:ascii="Cambria" w:hAnsi="Cambria"/>
          <w:color w:val="222635"/>
        </w:rPr>
        <w:t>Uber</w:t>
      </w:r>
      <w:proofErr w:type="spellEnd"/>
      <w:r>
        <w:rPr>
          <w:rStyle w:val="Emphasis"/>
          <w:rFonts w:ascii="Cambria" w:hAnsi="Cambria"/>
          <w:color w:val="222635"/>
        </w:rPr>
        <w:t xml:space="preserve"> – </w:t>
      </w:r>
      <w:proofErr w:type="spellStart"/>
      <w:r>
        <w:rPr>
          <w:rStyle w:val="Emphasis"/>
          <w:rFonts w:ascii="Cambria" w:hAnsi="Cambria"/>
          <w:color w:val="222635"/>
        </w:rPr>
        <w:t>Microservice</w:t>
      </w:r>
      <w:proofErr w:type="spellEnd"/>
      <w:r>
        <w:rPr>
          <w:rStyle w:val="Emphasis"/>
          <w:rFonts w:ascii="Cambria" w:hAnsi="Cambria"/>
          <w:color w:val="222635"/>
        </w:rPr>
        <w:t xml:space="preserve"> Architecture.</w:t>
      </w:r>
    </w:p>
    <w:p w:rsidR="0030102D" w:rsidRDefault="0030102D" w:rsidP="0030102D">
      <w:pPr>
        <w:numPr>
          <w:ilvl w:val="0"/>
          <w:numId w:val="30"/>
        </w:numPr>
        <w:shd w:val="clear" w:color="auto" w:fill="FFFFFF"/>
        <w:spacing w:before="100" w:beforeAutospacing="1" w:after="100" w:afterAutospacing="1" w:line="240" w:lineRule="auto"/>
        <w:rPr>
          <w:rFonts w:ascii="Cambria" w:hAnsi="Cambria"/>
          <w:color w:val="222635"/>
        </w:rPr>
      </w:pPr>
      <w:r>
        <w:rPr>
          <w:rFonts w:ascii="Cambria" w:hAnsi="Cambria"/>
          <w:color w:val="222635"/>
        </w:rPr>
        <w:t>The major change that we observe here is the introduction of API Gateway through which all the drivers and passengers are connected. From the API Gateway, all the internal points are connected such as passenger management, driver management, trip management and others.</w:t>
      </w:r>
    </w:p>
    <w:p w:rsidR="0030102D" w:rsidRDefault="0030102D" w:rsidP="0030102D">
      <w:pPr>
        <w:numPr>
          <w:ilvl w:val="0"/>
          <w:numId w:val="30"/>
        </w:numPr>
        <w:shd w:val="clear" w:color="auto" w:fill="FFFFFF"/>
        <w:spacing w:before="100" w:beforeAutospacing="1" w:after="100" w:afterAutospacing="1" w:line="240" w:lineRule="auto"/>
        <w:rPr>
          <w:rFonts w:ascii="Cambria" w:hAnsi="Cambria"/>
          <w:color w:val="222635"/>
        </w:rPr>
      </w:pPr>
      <w:r>
        <w:rPr>
          <w:rFonts w:ascii="Cambria" w:hAnsi="Cambria"/>
          <w:color w:val="222635"/>
        </w:rPr>
        <w:t>The units are individual separate deployable units performing separate functionalities.</w:t>
      </w:r>
    </w:p>
    <w:p w:rsidR="0030102D" w:rsidRDefault="0030102D" w:rsidP="0030102D">
      <w:pPr>
        <w:numPr>
          <w:ilvl w:val="1"/>
          <w:numId w:val="30"/>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For Example: If you want to change anything in the billing </w:t>
      </w:r>
      <w:proofErr w:type="spellStart"/>
      <w:r>
        <w:rPr>
          <w:rFonts w:ascii="Cambria" w:hAnsi="Cambria"/>
          <w:color w:val="222635"/>
        </w:rPr>
        <w:t>microservices</w:t>
      </w:r>
      <w:proofErr w:type="spellEnd"/>
      <w:r>
        <w:rPr>
          <w:rFonts w:ascii="Cambria" w:hAnsi="Cambria"/>
          <w:color w:val="222635"/>
        </w:rPr>
        <w:t xml:space="preserve">, then you just have to deploy only billing </w:t>
      </w:r>
      <w:proofErr w:type="spellStart"/>
      <w:r>
        <w:rPr>
          <w:rFonts w:ascii="Cambria" w:hAnsi="Cambria"/>
          <w:color w:val="222635"/>
        </w:rPr>
        <w:t>microservices</w:t>
      </w:r>
      <w:proofErr w:type="spellEnd"/>
      <w:r>
        <w:rPr>
          <w:rFonts w:ascii="Cambria" w:hAnsi="Cambria"/>
          <w:color w:val="222635"/>
        </w:rPr>
        <w:t xml:space="preserve"> and don’t have to deploy the others.</w:t>
      </w:r>
    </w:p>
    <w:p w:rsidR="0030102D" w:rsidRDefault="0030102D" w:rsidP="0030102D">
      <w:pPr>
        <w:numPr>
          <w:ilvl w:val="0"/>
          <w:numId w:val="30"/>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All the features were now scaled individually i.e. </w:t>
      </w:r>
      <w:proofErr w:type="gramStart"/>
      <w:r>
        <w:rPr>
          <w:rFonts w:ascii="Cambria" w:hAnsi="Cambria"/>
          <w:color w:val="222635"/>
        </w:rPr>
        <w:t>The</w:t>
      </w:r>
      <w:proofErr w:type="gramEnd"/>
      <w:r>
        <w:rPr>
          <w:rFonts w:ascii="Cambria" w:hAnsi="Cambria"/>
          <w:color w:val="222635"/>
        </w:rPr>
        <w:t xml:space="preserve"> interdependency between each and every feature was removed.</w:t>
      </w:r>
    </w:p>
    <w:p w:rsidR="0030102D" w:rsidRDefault="0030102D" w:rsidP="0030102D">
      <w:pPr>
        <w:numPr>
          <w:ilvl w:val="1"/>
          <w:numId w:val="30"/>
        </w:numPr>
        <w:shd w:val="clear" w:color="auto" w:fill="FFFFFF"/>
        <w:spacing w:before="100" w:beforeAutospacing="1" w:after="100" w:afterAutospacing="1" w:line="240" w:lineRule="auto"/>
        <w:rPr>
          <w:rFonts w:ascii="Cambria" w:hAnsi="Cambria"/>
          <w:color w:val="222635"/>
        </w:rPr>
      </w:pPr>
      <w:r>
        <w:rPr>
          <w:rFonts w:ascii="Cambria" w:hAnsi="Cambria"/>
          <w:color w:val="222635"/>
        </w:rPr>
        <w:t xml:space="preserve">For Example, we all know that the number of people searching for cabs is more comparatively more than the people actually booking a cab and making payments. This gets us an inference that the number of processes working on the passenger management </w:t>
      </w:r>
      <w:proofErr w:type="spellStart"/>
      <w:r>
        <w:rPr>
          <w:rFonts w:ascii="Cambria" w:hAnsi="Cambria"/>
          <w:color w:val="222635"/>
        </w:rPr>
        <w:t>microservice</w:t>
      </w:r>
      <w:proofErr w:type="spellEnd"/>
      <w:r>
        <w:rPr>
          <w:rFonts w:ascii="Cambria" w:hAnsi="Cambria"/>
          <w:color w:val="222635"/>
        </w:rPr>
        <w:t xml:space="preserve"> is more than the number of processes working on payments.</w:t>
      </w:r>
    </w:p>
    <w:p w:rsidR="0030102D" w:rsidRDefault="0030102D" w:rsidP="0030102D">
      <w:pPr>
        <w:pStyle w:val="NormalWeb"/>
        <w:shd w:val="clear" w:color="auto" w:fill="FFFFFF"/>
        <w:spacing w:before="63" w:beforeAutospacing="0" w:after="188" w:afterAutospacing="0"/>
        <w:rPr>
          <w:rFonts w:ascii="Cambria" w:hAnsi="Cambria"/>
          <w:color w:val="222635"/>
        </w:rPr>
      </w:pPr>
      <w:proofErr w:type="gramStart"/>
      <w:r>
        <w:rPr>
          <w:rFonts w:ascii="Cambria" w:hAnsi="Cambria"/>
          <w:color w:val="222635"/>
        </w:rPr>
        <w:t xml:space="preserve">In this way, </w:t>
      </w:r>
      <w:proofErr w:type="spellStart"/>
      <w:r>
        <w:rPr>
          <w:rFonts w:ascii="Cambria" w:hAnsi="Cambria"/>
          <w:color w:val="222635"/>
        </w:rPr>
        <w:t>Uber</w:t>
      </w:r>
      <w:proofErr w:type="spellEnd"/>
      <w:r>
        <w:rPr>
          <w:rFonts w:ascii="Cambria" w:hAnsi="Cambria"/>
          <w:color w:val="222635"/>
        </w:rPr>
        <w:t xml:space="preserve"> benefited by shifting its architecture from monolithic to </w:t>
      </w:r>
      <w:proofErr w:type="spellStart"/>
      <w:r>
        <w:rPr>
          <w:rFonts w:ascii="Cambria" w:hAnsi="Cambria"/>
          <w:color w:val="222635"/>
        </w:rPr>
        <w:t>microservices</w:t>
      </w:r>
      <w:proofErr w:type="spellEnd"/>
      <w:r>
        <w:rPr>
          <w:rFonts w:ascii="Cambria" w:hAnsi="Cambria"/>
          <w:color w:val="222635"/>
        </w:rPr>
        <w:t>.</w:t>
      </w:r>
      <w:proofErr w:type="gramEnd"/>
    </w:p>
    <w:p w:rsidR="00B57F79" w:rsidRPr="00A67E29" w:rsidRDefault="00B57F79" w:rsidP="0030102D">
      <w:pPr>
        <w:pStyle w:val="NormalWeb"/>
        <w:numPr>
          <w:ilvl w:val="0"/>
          <w:numId w:val="1"/>
        </w:numPr>
        <w:shd w:val="clear" w:color="auto" w:fill="FFFFFF"/>
        <w:textAlignment w:val="baseline"/>
        <w:rPr>
          <w:rFonts w:ascii="Georgia" w:hAnsi="Georgia"/>
          <w:color w:val="555555"/>
          <w:sz w:val="19"/>
          <w:szCs w:val="19"/>
        </w:rPr>
      </w:pPr>
    </w:p>
    <w:sectPr w:rsidR="00B57F79" w:rsidRPr="00A67E29" w:rsidSect="00F348ED">
      <w:pgSz w:w="12240" w:h="15840"/>
      <w:pgMar w:top="360" w:right="1440" w:bottom="180" w:left="5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3CB4"/>
    <w:multiLevelType w:val="multilevel"/>
    <w:tmpl w:val="EC74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13400"/>
    <w:multiLevelType w:val="hybridMultilevel"/>
    <w:tmpl w:val="73F870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F5DF8"/>
    <w:multiLevelType w:val="multilevel"/>
    <w:tmpl w:val="5C8A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BC1F2D"/>
    <w:multiLevelType w:val="multilevel"/>
    <w:tmpl w:val="83EA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332F0B"/>
    <w:multiLevelType w:val="hybridMultilevel"/>
    <w:tmpl w:val="28BE7C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D14AF7"/>
    <w:multiLevelType w:val="multilevel"/>
    <w:tmpl w:val="6D7E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D2305"/>
    <w:multiLevelType w:val="multilevel"/>
    <w:tmpl w:val="75B2A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E94D76"/>
    <w:multiLevelType w:val="multilevel"/>
    <w:tmpl w:val="CB6EC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FF1C45"/>
    <w:multiLevelType w:val="multilevel"/>
    <w:tmpl w:val="614A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7939D3"/>
    <w:multiLevelType w:val="multilevel"/>
    <w:tmpl w:val="3C08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FDD3B89"/>
    <w:multiLevelType w:val="multilevel"/>
    <w:tmpl w:val="703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884E21"/>
    <w:multiLevelType w:val="multilevel"/>
    <w:tmpl w:val="0D0E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B425BD"/>
    <w:multiLevelType w:val="hybridMultilevel"/>
    <w:tmpl w:val="D3EA35B2"/>
    <w:lvl w:ilvl="0" w:tplc="A88EFB6A">
      <w:start w:val="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38F5BAD"/>
    <w:multiLevelType w:val="multilevel"/>
    <w:tmpl w:val="6680A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2911CAA"/>
    <w:multiLevelType w:val="multilevel"/>
    <w:tmpl w:val="B2BA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1121FD"/>
    <w:multiLevelType w:val="multilevel"/>
    <w:tmpl w:val="604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5F1E69"/>
    <w:multiLevelType w:val="multilevel"/>
    <w:tmpl w:val="C566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0E0406"/>
    <w:multiLevelType w:val="multilevel"/>
    <w:tmpl w:val="0B2C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1E3194"/>
    <w:multiLevelType w:val="multilevel"/>
    <w:tmpl w:val="4B6A7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6233C7E"/>
    <w:multiLevelType w:val="multilevel"/>
    <w:tmpl w:val="C1A8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89B6F71"/>
    <w:multiLevelType w:val="multilevel"/>
    <w:tmpl w:val="08F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9E68D8"/>
    <w:multiLevelType w:val="multilevel"/>
    <w:tmpl w:val="06AE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E45E02"/>
    <w:multiLevelType w:val="multilevel"/>
    <w:tmpl w:val="9E50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213250E"/>
    <w:multiLevelType w:val="multilevel"/>
    <w:tmpl w:val="97BE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671103B"/>
    <w:multiLevelType w:val="multilevel"/>
    <w:tmpl w:val="94FA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A1793"/>
    <w:multiLevelType w:val="multilevel"/>
    <w:tmpl w:val="222C3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1"/>
  </w:num>
  <w:num w:numId="4">
    <w:abstractNumId w:val="2"/>
  </w:num>
  <w:num w:numId="5">
    <w:abstractNumId w:val="1"/>
  </w:num>
  <w:num w:numId="6">
    <w:abstractNumId w:val="23"/>
  </w:num>
  <w:num w:numId="7">
    <w:abstractNumId w:val="24"/>
  </w:num>
  <w:num w:numId="8">
    <w:abstractNumId w:val="20"/>
  </w:num>
  <w:num w:numId="9">
    <w:abstractNumId w:val="8"/>
  </w:num>
  <w:num w:numId="10">
    <w:abstractNumId w:val="16"/>
  </w:num>
  <w:num w:numId="11">
    <w:abstractNumId w:val="3"/>
  </w:num>
  <w:num w:numId="12">
    <w:abstractNumId w:val="0"/>
  </w:num>
  <w:num w:numId="13">
    <w:abstractNumId w:val="6"/>
  </w:num>
  <w:num w:numId="14">
    <w:abstractNumId w:val="21"/>
  </w:num>
  <w:num w:numId="15">
    <w:abstractNumId w:val="19"/>
  </w:num>
  <w:num w:numId="16">
    <w:abstractNumId w:val="13"/>
  </w:num>
  <w:num w:numId="17">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3"/>
    <w:lvlOverride w:ilvl="0">
      <w:lvl w:ilvl="0">
        <w:numFmt w:val="decimal"/>
        <w:lvlText w:val=""/>
        <w:lvlJc w:val="left"/>
      </w:lvl>
    </w:lvlOverride>
    <w:lvlOverride w:ilvl="1">
      <w:lvl w:ilvl="1">
        <w:numFmt w:val="decimal"/>
        <w:lvlText w:val="%2."/>
        <w:lvlJc w:val="left"/>
        <w:pPr>
          <w:tabs>
            <w:tab w:val="num" w:pos="1440"/>
          </w:tabs>
          <w:ind w:left="1440" w:hanging="360"/>
        </w:pPr>
      </w:lvl>
    </w:lvlOverride>
  </w:num>
  <w:num w:numId="19">
    <w:abstractNumId w:val="7"/>
  </w:num>
  <w:num w:numId="20">
    <w:abstractNumId w:val="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abstractNumId w:val="7"/>
    <w:lvlOverride w:ilvl="0">
      <w:lvl w:ilvl="0">
        <w:numFmt w:val="decimal"/>
        <w:lvlText w:val=""/>
        <w:lvlJc w:val="left"/>
      </w:lvl>
    </w:lvlOverride>
    <w:lvlOverride w:ilvl="1">
      <w:lvl w:ilvl="1">
        <w:numFmt w:val="decimal"/>
        <w:lvlText w:val="%2."/>
        <w:lvlJc w:val="left"/>
        <w:pPr>
          <w:tabs>
            <w:tab w:val="num" w:pos="1440"/>
          </w:tabs>
          <w:ind w:left="1440" w:hanging="360"/>
        </w:pPr>
      </w:lvl>
    </w:lvlOverride>
  </w:num>
  <w:num w:numId="22">
    <w:abstractNumId w:val="18"/>
  </w:num>
  <w:num w:numId="23">
    <w:abstractNumId w:val="14"/>
  </w:num>
  <w:num w:numId="24">
    <w:abstractNumId w:val="22"/>
  </w:num>
  <w:num w:numId="25">
    <w:abstractNumId w:val="9"/>
  </w:num>
  <w:num w:numId="26">
    <w:abstractNumId w:val="17"/>
  </w:num>
  <w:num w:numId="27">
    <w:abstractNumId w:val="10"/>
  </w:num>
  <w:num w:numId="28">
    <w:abstractNumId w:val="5"/>
  </w:num>
  <w:num w:numId="29">
    <w:abstractNumId w:val="15"/>
  </w:num>
  <w:num w:numId="30">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A032A3"/>
    <w:rsid w:val="00033A0F"/>
    <w:rsid w:val="00054CC3"/>
    <w:rsid w:val="00066F3C"/>
    <w:rsid w:val="00073A37"/>
    <w:rsid w:val="00095EB3"/>
    <w:rsid w:val="000A068E"/>
    <w:rsid w:val="000E131A"/>
    <w:rsid w:val="001063A4"/>
    <w:rsid w:val="0015159A"/>
    <w:rsid w:val="00175C77"/>
    <w:rsid w:val="0017633E"/>
    <w:rsid w:val="00194D5F"/>
    <w:rsid w:val="001B0D52"/>
    <w:rsid w:val="001B7734"/>
    <w:rsid w:val="001E471E"/>
    <w:rsid w:val="001E5EDA"/>
    <w:rsid w:val="0020215C"/>
    <w:rsid w:val="0021543B"/>
    <w:rsid w:val="002154FE"/>
    <w:rsid w:val="0021765F"/>
    <w:rsid w:val="00221ECE"/>
    <w:rsid w:val="00247D1C"/>
    <w:rsid w:val="00272CF5"/>
    <w:rsid w:val="00285177"/>
    <w:rsid w:val="00286187"/>
    <w:rsid w:val="002A6B3E"/>
    <w:rsid w:val="002B3818"/>
    <w:rsid w:val="0030102D"/>
    <w:rsid w:val="003325CE"/>
    <w:rsid w:val="00352C73"/>
    <w:rsid w:val="00414AA9"/>
    <w:rsid w:val="00463D2A"/>
    <w:rsid w:val="004806AC"/>
    <w:rsid w:val="004A76B7"/>
    <w:rsid w:val="004C7788"/>
    <w:rsid w:val="004E32B3"/>
    <w:rsid w:val="00511541"/>
    <w:rsid w:val="0051208D"/>
    <w:rsid w:val="00567940"/>
    <w:rsid w:val="00590E9E"/>
    <w:rsid w:val="00596180"/>
    <w:rsid w:val="005C0819"/>
    <w:rsid w:val="005C7FD1"/>
    <w:rsid w:val="005F139D"/>
    <w:rsid w:val="00606BDF"/>
    <w:rsid w:val="00625144"/>
    <w:rsid w:val="00650E10"/>
    <w:rsid w:val="00654DE6"/>
    <w:rsid w:val="00656AF5"/>
    <w:rsid w:val="00663AC6"/>
    <w:rsid w:val="00671D9F"/>
    <w:rsid w:val="00692D18"/>
    <w:rsid w:val="006A2360"/>
    <w:rsid w:val="006F6EE8"/>
    <w:rsid w:val="00706627"/>
    <w:rsid w:val="00751473"/>
    <w:rsid w:val="007902E3"/>
    <w:rsid w:val="007A3271"/>
    <w:rsid w:val="00860E10"/>
    <w:rsid w:val="00862C3E"/>
    <w:rsid w:val="009470A1"/>
    <w:rsid w:val="00984FA0"/>
    <w:rsid w:val="009A3E3E"/>
    <w:rsid w:val="009B5DDD"/>
    <w:rsid w:val="009D2CFD"/>
    <w:rsid w:val="009D675A"/>
    <w:rsid w:val="00A032A3"/>
    <w:rsid w:val="00A06A63"/>
    <w:rsid w:val="00A07260"/>
    <w:rsid w:val="00A074B0"/>
    <w:rsid w:val="00A10324"/>
    <w:rsid w:val="00A123EA"/>
    <w:rsid w:val="00A16063"/>
    <w:rsid w:val="00A379FC"/>
    <w:rsid w:val="00A56D0A"/>
    <w:rsid w:val="00A67E29"/>
    <w:rsid w:val="00A72DEC"/>
    <w:rsid w:val="00A92885"/>
    <w:rsid w:val="00A9536F"/>
    <w:rsid w:val="00AB3B16"/>
    <w:rsid w:val="00AC4D31"/>
    <w:rsid w:val="00AD55E6"/>
    <w:rsid w:val="00AE208C"/>
    <w:rsid w:val="00B35D6D"/>
    <w:rsid w:val="00B57F79"/>
    <w:rsid w:val="00B82F4D"/>
    <w:rsid w:val="00B8737E"/>
    <w:rsid w:val="00BC4124"/>
    <w:rsid w:val="00BF22F0"/>
    <w:rsid w:val="00C1538E"/>
    <w:rsid w:val="00C74252"/>
    <w:rsid w:val="00C748CA"/>
    <w:rsid w:val="00C93E67"/>
    <w:rsid w:val="00CA5ECC"/>
    <w:rsid w:val="00CD77E2"/>
    <w:rsid w:val="00D00BF2"/>
    <w:rsid w:val="00D474F1"/>
    <w:rsid w:val="00D51E42"/>
    <w:rsid w:val="00D804A2"/>
    <w:rsid w:val="00DA0317"/>
    <w:rsid w:val="00DE2911"/>
    <w:rsid w:val="00DE2B08"/>
    <w:rsid w:val="00E2349C"/>
    <w:rsid w:val="00E30EDF"/>
    <w:rsid w:val="00E93DA7"/>
    <w:rsid w:val="00EA6D9B"/>
    <w:rsid w:val="00EB1531"/>
    <w:rsid w:val="00EB27F1"/>
    <w:rsid w:val="00EC3A89"/>
    <w:rsid w:val="00EE4386"/>
    <w:rsid w:val="00EF63C4"/>
    <w:rsid w:val="00F06499"/>
    <w:rsid w:val="00F348ED"/>
    <w:rsid w:val="00F719F0"/>
    <w:rsid w:val="00FA34CC"/>
    <w:rsid w:val="00FA5A1B"/>
    <w:rsid w:val="00FD21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EDF"/>
  </w:style>
  <w:style w:type="paragraph" w:styleId="Heading1">
    <w:name w:val="heading 1"/>
    <w:basedOn w:val="Normal"/>
    <w:next w:val="Normal"/>
    <w:link w:val="Heading1Char"/>
    <w:uiPriority w:val="9"/>
    <w:qFormat/>
    <w:rsid w:val="00B57F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861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71D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32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2A3"/>
    <w:rPr>
      <w:rFonts w:ascii="Tahoma" w:hAnsi="Tahoma" w:cs="Tahoma"/>
      <w:sz w:val="16"/>
      <w:szCs w:val="16"/>
    </w:rPr>
  </w:style>
  <w:style w:type="paragraph" w:styleId="ListParagraph">
    <w:name w:val="List Paragraph"/>
    <w:basedOn w:val="Normal"/>
    <w:uiPriority w:val="34"/>
    <w:qFormat/>
    <w:rsid w:val="00511541"/>
    <w:pPr>
      <w:ind w:left="720"/>
      <w:contextualSpacing/>
    </w:pPr>
  </w:style>
  <w:style w:type="character" w:customStyle="1" w:styleId="Heading3Char">
    <w:name w:val="Heading 3 Char"/>
    <w:basedOn w:val="DefaultParagraphFont"/>
    <w:link w:val="Heading3"/>
    <w:uiPriority w:val="9"/>
    <w:rsid w:val="00671D9F"/>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unhideWhenUsed/>
    <w:rsid w:val="00671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1D9F"/>
    <w:rPr>
      <w:rFonts w:ascii="Courier New" w:eastAsia="Times New Roman" w:hAnsi="Courier New" w:cs="Courier New"/>
      <w:sz w:val="20"/>
      <w:szCs w:val="20"/>
    </w:rPr>
  </w:style>
  <w:style w:type="character" w:styleId="Hyperlink">
    <w:name w:val="Hyperlink"/>
    <w:basedOn w:val="DefaultParagraphFont"/>
    <w:uiPriority w:val="99"/>
    <w:unhideWhenUsed/>
    <w:rsid w:val="00671D9F"/>
    <w:rPr>
      <w:color w:val="0000FF"/>
      <w:u w:val="single"/>
    </w:rPr>
  </w:style>
  <w:style w:type="character" w:customStyle="1" w:styleId="Heading2Char">
    <w:name w:val="Heading 2 Char"/>
    <w:basedOn w:val="DefaultParagraphFont"/>
    <w:link w:val="Heading2"/>
    <w:uiPriority w:val="9"/>
    <w:semiHidden/>
    <w:rsid w:val="0028618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2861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6187"/>
    <w:rPr>
      <w:b/>
      <w:bCs/>
    </w:rPr>
  </w:style>
  <w:style w:type="character" w:customStyle="1" w:styleId="w3-codespan">
    <w:name w:val="w3-codespan"/>
    <w:basedOn w:val="DefaultParagraphFont"/>
    <w:rsid w:val="00D804A2"/>
  </w:style>
  <w:style w:type="character" w:styleId="HTMLCode">
    <w:name w:val="HTML Code"/>
    <w:basedOn w:val="DefaultParagraphFont"/>
    <w:uiPriority w:val="99"/>
    <w:semiHidden/>
    <w:unhideWhenUsed/>
    <w:rsid w:val="00606BD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D77E2"/>
    <w:rPr>
      <w:color w:val="800080" w:themeColor="followedHyperlink"/>
      <w:u w:val="single"/>
    </w:rPr>
  </w:style>
  <w:style w:type="paragraph" w:customStyle="1" w:styleId="ng-scope">
    <w:name w:val="ng-scope"/>
    <w:basedOn w:val="Normal"/>
    <w:rsid w:val="002A6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2A6B3E"/>
  </w:style>
  <w:style w:type="character" w:customStyle="1" w:styleId="only-content-language">
    <w:name w:val="only-content-language"/>
    <w:basedOn w:val="DefaultParagraphFont"/>
    <w:rsid w:val="002A6B3E"/>
  </w:style>
  <w:style w:type="character" w:styleId="Emphasis">
    <w:name w:val="Emphasis"/>
    <w:basedOn w:val="DefaultParagraphFont"/>
    <w:uiPriority w:val="20"/>
    <w:qFormat/>
    <w:rsid w:val="002A6B3E"/>
    <w:rPr>
      <w:i/>
      <w:iCs/>
    </w:rPr>
  </w:style>
  <w:style w:type="character" w:customStyle="1" w:styleId="ng-scope1">
    <w:name w:val="ng-scope1"/>
    <w:basedOn w:val="DefaultParagraphFont"/>
    <w:rsid w:val="002A6B3E"/>
  </w:style>
  <w:style w:type="character" w:customStyle="1" w:styleId="concept">
    <w:name w:val="concept"/>
    <w:basedOn w:val="DefaultParagraphFont"/>
    <w:rsid w:val="002A6B3E"/>
  </w:style>
  <w:style w:type="character" w:customStyle="1" w:styleId="show-concept-icon">
    <w:name w:val="show-concept-icon"/>
    <w:basedOn w:val="DefaultParagraphFont"/>
    <w:rsid w:val="002A6B3E"/>
  </w:style>
  <w:style w:type="paragraph" w:customStyle="1" w:styleId="aside">
    <w:name w:val="aside"/>
    <w:basedOn w:val="Normal"/>
    <w:rsid w:val="002A6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c-function">
    <w:name w:val="ic-function"/>
    <w:basedOn w:val="DefaultParagraphFont"/>
    <w:rsid w:val="002A6B3E"/>
  </w:style>
  <w:style w:type="paragraph" w:customStyle="1" w:styleId="graf">
    <w:name w:val="graf"/>
    <w:basedOn w:val="Normal"/>
    <w:rsid w:val="00EB15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up--quote">
    <w:name w:val="markup--quote"/>
    <w:basedOn w:val="DefaultParagraphFont"/>
    <w:rsid w:val="00EB1531"/>
  </w:style>
  <w:style w:type="table" w:styleId="TableGrid">
    <w:name w:val="Table Grid"/>
    <w:basedOn w:val="TableNormal"/>
    <w:uiPriority w:val="59"/>
    <w:rsid w:val="00054CC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kwd">
    <w:name w:val="kwd"/>
    <w:basedOn w:val="DefaultParagraphFont"/>
    <w:rsid w:val="00095EB3"/>
  </w:style>
  <w:style w:type="character" w:customStyle="1" w:styleId="pln">
    <w:name w:val="pln"/>
    <w:basedOn w:val="DefaultParagraphFont"/>
    <w:rsid w:val="00095EB3"/>
  </w:style>
  <w:style w:type="character" w:customStyle="1" w:styleId="typ">
    <w:name w:val="typ"/>
    <w:basedOn w:val="DefaultParagraphFont"/>
    <w:rsid w:val="00095EB3"/>
  </w:style>
  <w:style w:type="character" w:customStyle="1" w:styleId="pun">
    <w:name w:val="pun"/>
    <w:basedOn w:val="DefaultParagraphFont"/>
    <w:rsid w:val="00095EB3"/>
  </w:style>
  <w:style w:type="character" w:customStyle="1" w:styleId="lit">
    <w:name w:val="lit"/>
    <w:basedOn w:val="DefaultParagraphFont"/>
    <w:rsid w:val="00095EB3"/>
  </w:style>
  <w:style w:type="character" w:customStyle="1" w:styleId="str">
    <w:name w:val="str"/>
    <w:basedOn w:val="DefaultParagraphFont"/>
    <w:rsid w:val="00095EB3"/>
  </w:style>
  <w:style w:type="character" w:customStyle="1" w:styleId="com">
    <w:name w:val="com"/>
    <w:basedOn w:val="DefaultParagraphFont"/>
    <w:rsid w:val="00095EB3"/>
  </w:style>
  <w:style w:type="character" w:customStyle="1" w:styleId="Heading1Char">
    <w:name w:val="Heading 1 Char"/>
    <w:basedOn w:val="DefaultParagraphFont"/>
    <w:link w:val="Heading1"/>
    <w:uiPriority w:val="9"/>
    <w:rsid w:val="00B57F79"/>
    <w:rPr>
      <w:rFonts w:asciiTheme="majorHAnsi" w:eastAsiaTheme="majorEastAsia" w:hAnsiTheme="majorHAnsi" w:cstheme="majorBidi"/>
      <w:b/>
      <w:bCs/>
      <w:color w:val="365F91" w:themeColor="accent1" w:themeShade="BF"/>
      <w:sz w:val="28"/>
      <w:szCs w:val="28"/>
    </w:rPr>
  </w:style>
  <w:style w:type="paragraph" w:customStyle="1" w:styleId="entry-meta">
    <w:name w:val="entry-meta"/>
    <w:basedOn w:val="Normal"/>
    <w:rsid w:val="00B57F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B57F79"/>
  </w:style>
  <w:style w:type="character" w:customStyle="1" w:styleId="entry-author-name">
    <w:name w:val="entry-author-name"/>
    <w:basedOn w:val="DefaultParagraphFont"/>
    <w:rsid w:val="00B57F79"/>
  </w:style>
  <w:style w:type="character" w:customStyle="1" w:styleId="entry-comments-link">
    <w:name w:val="entry-comments-link"/>
    <w:basedOn w:val="DefaultParagraphFont"/>
    <w:rsid w:val="00B57F79"/>
  </w:style>
  <w:style w:type="character" w:customStyle="1" w:styleId="author-name">
    <w:name w:val="author-name"/>
    <w:basedOn w:val="DefaultParagraphFont"/>
    <w:rsid w:val="0030102D"/>
  </w:style>
  <w:style w:type="character" w:customStyle="1" w:styleId="author-date">
    <w:name w:val="author-date"/>
    <w:basedOn w:val="DefaultParagraphFont"/>
    <w:rsid w:val="0030102D"/>
  </w:style>
  <w:style w:type="character" w:customStyle="1" w:styleId="portal-name">
    <w:name w:val="portal-name"/>
    <w:basedOn w:val="DefaultParagraphFont"/>
    <w:rsid w:val="0030102D"/>
  </w:style>
  <w:style w:type="character" w:customStyle="1" w:styleId="ng-binding">
    <w:name w:val="ng-binding"/>
    <w:basedOn w:val="DefaultParagraphFont"/>
    <w:rsid w:val="0030102D"/>
  </w:style>
  <w:style w:type="character" w:customStyle="1" w:styleId="action-label">
    <w:name w:val="action-label"/>
    <w:basedOn w:val="DefaultParagraphFont"/>
    <w:rsid w:val="0030102D"/>
  </w:style>
  <w:style w:type="paragraph" w:customStyle="1" w:styleId="ng-isolate-scope">
    <w:name w:val="ng-isolate-scope"/>
    <w:basedOn w:val="Normal"/>
    <w:rsid w:val="003010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fter">
    <w:name w:val="comment-after"/>
    <w:basedOn w:val="DefaultParagraphFont"/>
    <w:rsid w:val="0030102D"/>
  </w:style>
  <w:style w:type="character" w:customStyle="1" w:styleId="save-title">
    <w:name w:val="save-title"/>
    <w:basedOn w:val="DefaultParagraphFont"/>
    <w:rsid w:val="0030102D"/>
  </w:style>
</w:styles>
</file>

<file path=word/webSettings.xml><?xml version="1.0" encoding="utf-8"?>
<w:webSettings xmlns:r="http://schemas.openxmlformats.org/officeDocument/2006/relationships" xmlns:w="http://schemas.openxmlformats.org/wordprocessingml/2006/main">
  <w:divs>
    <w:div w:id="64690180">
      <w:bodyDiv w:val="1"/>
      <w:marLeft w:val="0"/>
      <w:marRight w:val="0"/>
      <w:marTop w:val="0"/>
      <w:marBottom w:val="0"/>
      <w:divBdr>
        <w:top w:val="none" w:sz="0" w:space="0" w:color="auto"/>
        <w:left w:val="none" w:sz="0" w:space="0" w:color="auto"/>
        <w:bottom w:val="none" w:sz="0" w:space="0" w:color="auto"/>
        <w:right w:val="none" w:sz="0" w:space="0" w:color="auto"/>
      </w:divBdr>
      <w:divsChild>
        <w:div w:id="1266883756">
          <w:marLeft w:val="0"/>
          <w:marRight w:val="0"/>
          <w:marTop w:val="0"/>
          <w:marBottom w:val="0"/>
          <w:divBdr>
            <w:top w:val="none" w:sz="0" w:space="0" w:color="auto"/>
            <w:left w:val="none" w:sz="0" w:space="0" w:color="auto"/>
            <w:bottom w:val="none" w:sz="0" w:space="0" w:color="auto"/>
            <w:right w:val="none" w:sz="0" w:space="0" w:color="auto"/>
          </w:divBdr>
          <w:divsChild>
            <w:div w:id="1869902820">
              <w:marLeft w:val="0"/>
              <w:marRight w:val="0"/>
              <w:marTop w:val="0"/>
              <w:marBottom w:val="313"/>
              <w:divBdr>
                <w:top w:val="single" w:sz="4" w:space="13" w:color="E9B3B3"/>
                <w:left w:val="single" w:sz="4" w:space="13" w:color="E9B3B3"/>
                <w:bottom w:val="single" w:sz="4" w:space="13" w:color="E9B3B3"/>
                <w:right w:val="single" w:sz="4" w:space="13" w:color="E9B3B3"/>
              </w:divBdr>
            </w:div>
          </w:divsChild>
        </w:div>
      </w:divsChild>
    </w:div>
    <w:div w:id="86272556">
      <w:bodyDiv w:val="1"/>
      <w:marLeft w:val="0"/>
      <w:marRight w:val="0"/>
      <w:marTop w:val="0"/>
      <w:marBottom w:val="0"/>
      <w:divBdr>
        <w:top w:val="none" w:sz="0" w:space="0" w:color="auto"/>
        <w:left w:val="none" w:sz="0" w:space="0" w:color="auto"/>
        <w:bottom w:val="none" w:sz="0" w:space="0" w:color="auto"/>
        <w:right w:val="none" w:sz="0" w:space="0" w:color="auto"/>
      </w:divBdr>
    </w:div>
    <w:div w:id="128330466">
      <w:bodyDiv w:val="1"/>
      <w:marLeft w:val="0"/>
      <w:marRight w:val="0"/>
      <w:marTop w:val="0"/>
      <w:marBottom w:val="0"/>
      <w:divBdr>
        <w:top w:val="none" w:sz="0" w:space="0" w:color="auto"/>
        <w:left w:val="none" w:sz="0" w:space="0" w:color="auto"/>
        <w:bottom w:val="none" w:sz="0" w:space="0" w:color="auto"/>
        <w:right w:val="none" w:sz="0" w:space="0" w:color="auto"/>
      </w:divBdr>
      <w:divsChild>
        <w:div w:id="1811747910">
          <w:marLeft w:val="0"/>
          <w:marRight w:val="0"/>
          <w:marTop w:val="250"/>
          <w:marBottom w:val="250"/>
          <w:divBdr>
            <w:top w:val="none" w:sz="0" w:space="0" w:color="auto"/>
            <w:left w:val="none" w:sz="0" w:space="0" w:color="auto"/>
            <w:bottom w:val="none" w:sz="0" w:space="0" w:color="auto"/>
            <w:right w:val="none" w:sz="0" w:space="0" w:color="auto"/>
          </w:divBdr>
          <w:divsChild>
            <w:div w:id="681663634">
              <w:marLeft w:val="0"/>
              <w:marRight w:val="0"/>
              <w:marTop w:val="0"/>
              <w:marBottom w:val="0"/>
              <w:divBdr>
                <w:top w:val="none" w:sz="0" w:space="0" w:color="auto"/>
                <w:left w:val="single" w:sz="18" w:space="8" w:color="4CAF50"/>
                <w:bottom w:val="none" w:sz="0" w:space="0" w:color="auto"/>
                <w:right w:val="none" w:sz="0" w:space="0" w:color="auto"/>
              </w:divBdr>
            </w:div>
          </w:divsChild>
        </w:div>
        <w:div w:id="1885410106">
          <w:marLeft w:val="0"/>
          <w:marRight w:val="0"/>
          <w:marTop w:val="250"/>
          <w:marBottom w:val="250"/>
          <w:divBdr>
            <w:top w:val="none" w:sz="0" w:space="0" w:color="auto"/>
            <w:left w:val="none" w:sz="0" w:space="0" w:color="auto"/>
            <w:bottom w:val="none" w:sz="0" w:space="0" w:color="auto"/>
            <w:right w:val="none" w:sz="0" w:space="0" w:color="auto"/>
          </w:divBdr>
          <w:divsChild>
            <w:div w:id="1243220972">
              <w:marLeft w:val="0"/>
              <w:marRight w:val="0"/>
              <w:marTop w:val="0"/>
              <w:marBottom w:val="0"/>
              <w:divBdr>
                <w:top w:val="none" w:sz="0" w:space="0" w:color="auto"/>
                <w:left w:val="single" w:sz="18" w:space="8" w:color="4CAF50"/>
                <w:bottom w:val="none" w:sz="0" w:space="0" w:color="auto"/>
                <w:right w:val="none" w:sz="0" w:space="0" w:color="auto"/>
              </w:divBdr>
            </w:div>
          </w:divsChild>
        </w:div>
        <w:div w:id="1072431371">
          <w:marLeft w:val="0"/>
          <w:marRight w:val="0"/>
          <w:marTop w:val="250"/>
          <w:marBottom w:val="250"/>
          <w:divBdr>
            <w:top w:val="none" w:sz="0" w:space="0" w:color="auto"/>
            <w:left w:val="none" w:sz="0" w:space="0" w:color="auto"/>
            <w:bottom w:val="none" w:sz="0" w:space="0" w:color="auto"/>
            <w:right w:val="none" w:sz="0" w:space="0" w:color="auto"/>
          </w:divBdr>
          <w:divsChild>
            <w:div w:id="386875301">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134491765">
      <w:bodyDiv w:val="1"/>
      <w:marLeft w:val="0"/>
      <w:marRight w:val="0"/>
      <w:marTop w:val="0"/>
      <w:marBottom w:val="0"/>
      <w:divBdr>
        <w:top w:val="none" w:sz="0" w:space="0" w:color="auto"/>
        <w:left w:val="none" w:sz="0" w:space="0" w:color="auto"/>
        <w:bottom w:val="none" w:sz="0" w:space="0" w:color="auto"/>
        <w:right w:val="none" w:sz="0" w:space="0" w:color="auto"/>
      </w:divBdr>
      <w:divsChild>
        <w:div w:id="44571564">
          <w:marLeft w:val="0"/>
          <w:marRight w:val="0"/>
          <w:marTop w:val="250"/>
          <w:marBottom w:val="250"/>
          <w:divBdr>
            <w:top w:val="none" w:sz="0" w:space="0" w:color="auto"/>
            <w:left w:val="none" w:sz="0" w:space="0" w:color="auto"/>
            <w:bottom w:val="none" w:sz="0" w:space="0" w:color="auto"/>
            <w:right w:val="none" w:sz="0" w:space="0" w:color="auto"/>
          </w:divBdr>
          <w:divsChild>
            <w:div w:id="1378236009">
              <w:marLeft w:val="0"/>
              <w:marRight w:val="0"/>
              <w:marTop w:val="0"/>
              <w:marBottom w:val="0"/>
              <w:divBdr>
                <w:top w:val="none" w:sz="0" w:space="0" w:color="auto"/>
                <w:left w:val="single" w:sz="18" w:space="8" w:color="4CAF50"/>
                <w:bottom w:val="none" w:sz="0" w:space="0" w:color="auto"/>
                <w:right w:val="none" w:sz="0" w:space="0" w:color="auto"/>
              </w:divBdr>
            </w:div>
          </w:divsChild>
        </w:div>
        <w:div w:id="1006328134">
          <w:marLeft w:val="0"/>
          <w:marRight w:val="0"/>
          <w:marTop w:val="250"/>
          <w:marBottom w:val="250"/>
          <w:divBdr>
            <w:top w:val="none" w:sz="0" w:space="0" w:color="auto"/>
            <w:left w:val="none" w:sz="0" w:space="0" w:color="auto"/>
            <w:bottom w:val="none" w:sz="0" w:space="0" w:color="auto"/>
            <w:right w:val="none" w:sz="0" w:space="0" w:color="auto"/>
          </w:divBdr>
          <w:divsChild>
            <w:div w:id="646058450">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240332245">
      <w:bodyDiv w:val="1"/>
      <w:marLeft w:val="0"/>
      <w:marRight w:val="0"/>
      <w:marTop w:val="0"/>
      <w:marBottom w:val="0"/>
      <w:divBdr>
        <w:top w:val="none" w:sz="0" w:space="0" w:color="auto"/>
        <w:left w:val="none" w:sz="0" w:space="0" w:color="auto"/>
        <w:bottom w:val="none" w:sz="0" w:space="0" w:color="auto"/>
        <w:right w:val="none" w:sz="0" w:space="0" w:color="auto"/>
      </w:divBdr>
    </w:div>
    <w:div w:id="357777812">
      <w:bodyDiv w:val="1"/>
      <w:marLeft w:val="0"/>
      <w:marRight w:val="0"/>
      <w:marTop w:val="0"/>
      <w:marBottom w:val="0"/>
      <w:divBdr>
        <w:top w:val="none" w:sz="0" w:space="0" w:color="auto"/>
        <w:left w:val="none" w:sz="0" w:space="0" w:color="auto"/>
        <w:bottom w:val="none" w:sz="0" w:space="0" w:color="auto"/>
        <w:right w:val="none" w:sz="0" w:space="0" w:color="auto"/>
      </w:divBdr>
    </w:div>
    <w:div w:id="409888915">
      <w:bodyDiv w:val="1"/>
      <w:marLeft w:val="0"/>
      <w:marRight w:val="0"/>
      <w:marTop w:val="0"/>
      <w:marBottom w:val="0"/>
      <w:divBdr>
        <w:top w:val="none" w:sz="0" w:space="0" w:color="auto"/>
        <w:left w:val="none" w:sz="0" w:space="0" w:color="auto"/>
        <w:bottom w:val="none" w:sz="0" w:space="0" w:color="auto"/>
        <w:right w:val="none" w:sz="0" w:space="0" w:color="auto"/>
      </w:divBdr>
    </w:div>
    <w:div w:id="431825698">
      <w:bodyDiv w:val="1"/>
      <w:marLeft w:val="0"/>
      <w:marRight w:val="0"/>
      <w:marTop w:val="0"/>
      <w:marBottom w:val="0"/>
      <w:divBdr>
        <w:top w:val="none" w:sz="0" w:space="0" w:color="auto"/>
        <w:left w:val="none" w:sz="0" w:space="0" w:color="auto"/>
        <w:bottom w:val="none" w:sz="0" w:space="0" w:color="auto"/>
        <w:right w:val="none" w:sz="0" w:space="0" w:color="auto"/>
      </w:divBdr>
      <w:divsChild>
        <w:div w:id="1450540265">
          <w:marLeft w:val="0"/>
          <w:marRight w:val="0"/>
          <w:marTop w:val="250"/>
          <w:marBottom w:val="250"/>
          <w:divBdr>
            <w:top w:val="none" w:sz="0" w:space="0" w:color="auto"/>
            <w:left w:val="none" w:sz="0" w:space="0" w:color="auto"/>
            <w:bottom w:val="none" w:sz="0" w:space="0" w:color="auto"/>
            <w:right w:val="none" w:sz="0" w:space="0" w:color="auto"/>
          </w:divBdr>
          <w:divsChild>
            <w:div w:id="1518932345">
              <w:marLeft w:val="0"/>
              <w:marRight w:val="0"/>
              <w:marTop w:val="0"/>
              <w:marBottom w:val="0"/>
              <w:divBdr>
                <w:top w:val="none" w:sz="0" w:space="0" w:color="auto"/>
                <w:left w:val="single" w:sz="18" w:space="8" w:color="4CAF50"/>
                <w:bottom w:val="none" w:sz="0" w:space="0" w:color="auto"/>
                <w:right w:val="none" w:sz="0" w:space="0" w:color="auto"/>
              </w:divBdr>
            </w:div>
          </w:divsChild>
        </w:div>
        <w:div w:id="2100325568">
          <w:marLeft w:val="0"/>
          <w:marRight w:val="0"/>
          <w:marTop w:val="250"/>
          <w:marBottom w:val="250"/>
          <w:divBdr>
            <w:top w:val="none" w:sz="0" w:space="0" w:color="auto"/>
            <w:left w:val="none" w:sz="0" w:space="0" w:color="auto"/>
            <w:bottom w:val="none" w:sz="0" w:space="0" w:color="auto"/>
            <w:right w:val="none" w:sz="0" w:space="0" w:color="auto"/>
          </w:divBdr>
          <w:divsChild>
            <w:div w:id="530916618">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497578158">
      <w:bodyDiv w:val="1"/>
      <w:marLeft w:val="0"/>
      <w:marRight w:val="0"/>
      <w:marTop w:val="0"/>
      <w:marBottom w:val="0"/>
      <w:divBdr>
        <w:top w:val="none" w:sz="0" w:space="0" w:color="auto"/>
        <w:left w:val="none" w:sz="0" w:space="0" w:color="auto"/>
        <w:bottom w:val="none" w:sz="0" w:space="0" w:color="auto"/>
        <w:right w:val="none" w:sz="0" w:space="0" w:color="auto"/>
      </w:divBdr>
    </w:div>
    <w:div w:id="670988853">
      <w:bodyDiv w:val="1"/>
      <w:marLeft w:val="0"/>
      <w:marRight w:val="0"/>
      <w:marTop w:val="0"/>
      <w:marBottom w:val="0"/>
      <w:divBdr>
        <w:top w:val="none" w:sz="0" w:space="0" w:color="auto"/>
        <w:left w:val="none" w:sz="0" w:space="0" w:color="auto"/>
        <w:bottom w:val="none" w:sz="0" w:space="0" w:color="auto"/>
        <w:right w:val="none" w:sz="0" w:space="0" w:color="auto"/>
      </w:divBdr>
    </w:div>
    <w:div w:id="680739060">
      <w:bodyDiv w:val="1"/>
      <w:marLeft w:val="0"/>
      <w:marRight w:val="0"/>
      <w:marTop w:val="0"/>
      <w:marBottom w:val="0"/>
      <w:divBdr>
        <w:top w:val="none" w:sz="0" w:space="0" w:color="auto"/>
        <w:left w:val="none" w:sz="0" w:space="0" w:color="auto"/>
        <w:bottom w:val="none" w:sz="0" w:space="0" w:color="auto"/>
        <w:right w:val="none" w:sz="0" w:space="0" w:color="auto"/>
      </w:divBdr>
    </w:div>
    <w:div w:id="716662617">
      <w:bodyDiv w:val="1"/>
      <w:marLeft w:val="0"/>
      <w:marRight w:val="0"/>
      <w:marTop w:val="0"/>
      <w:marBottom w:val="0"/>
      <w:divBdr>
        <w:top w:val="none" w:sz="0" w:space="0" w:color="auto"/>
        <w:left w:val="none" w:sz="0" w:space="0" w:color="auto"/>
        <w:bottom w:val="none" w:sz="0" w:space="0" w:color="auto"/>
        <w:right w:val="none" w:sz="0" w:space="0" w:color="auto"/>
      </w:divBdr>
    </w:div>
    <w:div w:id="825442250">
      <w:bodyDiv w:val="1"/>
      <w:marLeft w:val="0"/>
      <w:marRight w:val="0"/>
      <w:marTop w:val="0"/>
      <w:marBottom w:val="0"/>
      <w:divBdr>
        <w:top w:val="none" w:sz="0" w:space="0" w:color="auto"/>
        <w:left w:val="none" w:sz="0" w:space="0" w:color="auto"/>
        <w:bottom w:val="none" w:sz="0" w:space="0" w:color="auto"/>
        <w:right w:val="none" w:sz="0" w:space="0" w:color="auto"/>
      </w:divBdr>
      <w:divsChild>
        <w:div w:id="768700258">
          <w:marLeft w:val="0"/>
          <w:marRight w:val="0"/>
          <w:marTop w:val="0"/>
          <w:marBottom w:val="0"/>
          <w:divBdr>
            <w:top w:val="none" w:sz="0" w:space="0" w:color="auto"/>
            <w:left w:val="none" w:sz="0" w:space="0" w:color="auto"/>
            <w:bottom w:val="none" w:sz="0" w:space="0" w:color="auto"/>
            <w:right w:val="none" w:sz="0" w:space="0" w:color="auto"/>
          </w:divBdr>
          <w:divsChild>
            <w:div w:id="666397097">
              <w:marLeft w:val="0"/>
              <w:marRight w:val="0"/>
              <w:marTop w:val="0"/>
              <w:marBottom w:val="125"/>
              <w:divBdr>
                <w:top w:val="none" w:sz="0" w:space="0" w:color="auto"/>
                <w:left w:val="none" w:sz="0" w:space="0" w:color="auto"/>
                <w:bottom w:val="none" w:sz="0" w:space="0" w:color="auto"/>
                <w:right w:val="none" w:sz="0" w:space="0" w:color="auto"/>
              </w:divBdr>
              <w:divsChild>
                <w:div w:id="18725380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164395444">
          <w:marLeft w:val="0"/>
          <w:marRight w:val="0"/>
          <w:marTop w:val="0"/>
          <w:marBottom w:val="0"/>
          <w:divBdr>
            <w:top w:val="none" w:sz="0" w:space="0" w:color="auto"/>
            <w:left w:val="none" w:sz="0" w:space="0" w:color="auto"/>
            <w:bottom w:val="none" w:sz="0" w:space="0" w:color="auto"/>
            <w:right w:val="none" w:sz="0" w:space="0" w:color="auto"/>
          </w:divBdr>
          <w:divsChild>
            <w:div w:id="870264176">
              <w:marLeft w:val="0"/>
              <w:marRight w:val="0"/>
              <w:marTop w:val="0"/>
              <w:marBottom w:val="125"/>
              <w:divBdr>
                <w:top w:val="none" w:sz="0" w:space="0" w:color="auto"/>
                <w:left w:val="none" w:sz="0" w:space="0" w:color="auto"/>
                <w:bottom w:val="none" w:sz="0" w:space="0" w:color="auto"/>
                <w:right w:val="none" w:sz="0" w:space="0" w:color="auto"/>
              </w:divBdr>
              <w:divsChild>
                <w:div w:id="2075470662">
                  <w:marLeft w:val="0"/>
                  <w:marRight w:val="0"/>
                  <w:marTop w:val="0"/>
                  <w:marBottom w:val="0"/>
                  <w:divBdr>
                    <w:top w:val="none" w:sz="0" w:space="0" w:color="auto"/>
                    <w:left w:val="none" w:sz="0" w:space="0" w:color="auto"/>
                    <w:bottom w:val="none" w:sz="0" w:space="0" w:color="auto"/>
                    <w:right w:val="none" w:sz="0" w:space="0" w:color="auto"/>
                  </w:divBdr>
                  <w:divsChild>
                    <w:div w:id="6941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01866">
          <w:marLeft w:val="0"/>
          <w:marRight w:val="0"/>
          <w:marTop w:val="0"/>
          <w:marBottom w:val="0"/>
          <w:divBdr>
            <w:top w:val="none" w:sz="0" w:space="0" w:color="auto"/>
            <w:left w:val="none" w:sz="0" w:space="0" w:color="auto"/>
            <w:bottom w:val="none" w:sz="0" w:space="0" w:color="auto"/>
            <w:right w:val="none" w:sz="0" w:space="0" w:color="auto"/>
          </w:divBdr>
          <w:divsChild>
            <w:div w:id="385956867">
              <w:marLeft w:val="0"/>
              <w:marRight w:val="0"/>
              <w:marTop w:val="0"/>
              <w:marBottom w:val="125"/>
              <w:divBdr>
                <w:top w:val="none" w:sz="0" w:space="0" w:color="auto"/>
                <w:left w:val="none" w:sz="0" w:space="0" w:color="auto"/>
                <w:bottom w:val="none" w:sz="0" w:space="0" w:color="auto"/>
                <w:right w:val="none" w:sz="0" w:space="0" w:color="auto"/>
              </w:divBdr>
              <w:divsChild>
                <w:div w:id="1509755578">
                  <w:marLeft w:val="0"/>
                  <w:marRight w:val="0"/>
                  <w:marTop w:val="0"/>
                  <w:marBottom w:val="225"/>
                  <w:divBdr>
                    <w:top w:val="none" w:sz="0" w:space="0" w:color="auto"/>
                    <w:left w:val="none" w:sz="0" w:space="0" w:color="auto"/>
                    <w:bottom w:val="none" w:sz="0" w:space="0" w:color="auto"/>
                    <w:right w:val="none" w:sz="0" w:space="0" w:color="auto"/>
                  </w:divBdr>
                </w:div>
                <w:div w:id="426078647">
                  <w:marLeft w:val="0"/>
                  <w:marRight w:val="0"/>
                  <w:marTop w:val="0"/>
                  <w:marBottom w:val="225"/>
                  <w:divBdr>
                    <w:top w:val="none" w:sz="0" w:space="0" w:color="auto"/>
                    <w:left w:val="none" w:sz="0" w:space="0" w:color="auto"/>
                    <w:bottom w:val="none" w:sz="0" w:space="0" w:color="auto"/>
                    <w:right w:val="none" w:sz="0" w:space="0" w:color="auto"/>
                  </w:divBdr>
                </w:div>
                <w:div w:id="596403627">
                  <w:marLeft w:val="0"/>
                  <w:marRight w:val="0"/>
                  <w:marTop w:val="0"/>
                  <w:marBottom w:val="225"/>
                  <w:divBdr>
                    <w:top w:val="none" w:sz="0" w:space="0" w:color="auto"/>
                    <w:left w:val="none" w:sz="0" w:space="0" w:color="auto"/>
                    <w:bottom w:val="none" w:sz="0" w:space="0" w:color="auto"/>
                    <w:right w:val="none" w:sz="0" w:space="0" w:color="auto"/>
                  </w:divBdr>
                </w:div>
                <w:div w:id="1829781212">
                  <w:marLeft w:val="0"/>
                  <w:marRight w:val="0"/>
                  <w:marTop w:val="0"/>
                  <w:marBottom w:val="225"/>
                  <w:divBdr>
                    <w:top w:val="none" w:sz="0" w:space="0" w:color="auto"/>
                    <w:left w:val="none" w:sz="0" w:space="0" w:color="auto"/>
                    <w:bottom w:val="none" w:sz="0" w:space="0" w:color="auto"/>
                    <w:right w:val="none" w:sz="0" w:space="0" w:color="auto"/>
                  </w:divBdr>
                </w:div>
                <w:div w:id="28797565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38652036">
          <w:marLeft w:val="0"/>
          <w:marRight w:val="0"/>
          <w:marTop w:val="0"/>
          <w:marBottom w:val="0"/>
          <w:divBdr>
            <w:top w:val="none" w:sz="0" w:space="0" w:color="auto"/>
            <w:left w:val="none" w:sz="0" w:space="0" w:color="auto"/>
            <w:bottom w:val="none" w:sz="0" w:space="0" w:color="auto"/>
            <w:right w:val="none" w:sz="0" w:space="0" w:color="auto"/>
          </w:divBdr>
          <w:divsChild>
            <w:div w:id="1222131018">
              <w:marLeft w:val="0"/>
              <w:marRight w:val="0"/>
              <w:marTop w:val="0"/>
              <w:marBottom w:val="125"/>
              <w:divBdr>
                <w:top w:val="none" w:sz="0" w:space="0" w:color="auto"/>
                <w:left w:val="none" w:sz="0" w:space="0" w:color="auto"/>
                <w:bottom w:val="none" w:sz="0" w:space="0" w:color="auto"/>
                <w:right w:val="none" w:sz="0" w:space="0" w:color="auto"/>
              </w:divBdr>
            </w:div>
          </w:divsChild>
        </w:div>
      </w:divsChild>
    </w:div>
    <w:div w:id="1177385696">
      <w:bodyDiv w:val="1"/>
      <w:marLeft w:val="0"/>
      <w:marRight w:val="0"/>
      <w:marTop w:val="0"/>
      <w:marBottom w:val="0"/>
      <w:divBdr>
        <w:top w:val="none" w:sz="0" w:space="0" w:color="auto"/>
        <w:left w:val="none" w:sz="0" w:space="0" w:color="auto"/>
        <w:bottom w:val="none" w:sz="0" w:space="0" w:color="auto"/>
        <w:right w:val="none" w:sz="0" w:space="0" w:color="auto"/>
      </w:divBdr>
    </w:div>
    <w:div w:id="1207258092">
      <w:bodyDiv w:val="1"/>
      <w:marLeft w:val="0"/>
      <w:marRight w:val="0"/>
      <w:marTop w:val="0"/>
      <w:marBottom w:val="0"/>
      <w:divBdr>
        <w:top w:val="none" w:sz="0" w:space="0" w:color="auto"/>
        <w:left w:val="none" w:sz="0" w:space="0" w:color="auto"/>
        <w:bottom w:val="none" w:sz="0" w:space="0" w:color="auto"/>
        <w:right w:val="none" w:sz="0" w:space="0" w:color="auto"/>
      </w:divBdr>
      <w:divsChild>
        <w:div w:id="815562289">
          <w:marLeft w:val="0"/>
          <w:marRight w:val="0"/>
          <w:marTop w:val="250"/>
          <w:marBottom w:val="250"/>
          <w:divBdr>
            <w:top w:val="none" w:sz="0" w:space="0" w:color="auto"/>
            <w:left w:val="none" w:sz="0" w:space="0" w:color="auto"/>
            <w:bottom w:val="none" w:sz="0" w:space="0" w:color="auto"/>
            <w:right w:val="none" w:sz="0" w:space="0" w:color="auto"/>
          </w:divBdr>
          <w:divsChild>
            <w:div w:id="1157114360">
              <w:marLeft w:val="0"/>
              <w:marRight w:val="0"/>
              <w:marTop w:val="0"/>
              <w:marBottom w:val="0"/>
              <w:divBdr>
                <w:top w:val="none" w:sz="0" w:space="0" w:color="auto"/>
                <w:left w:val="single" w:sz="18" w:space="8" w:color="4CAF50"/>
                <w:bottom w:val="none" w:sz="0" w:space="0" w:color="auto"/>
                <w:right w:val="none" w:sz="0" w:space="0" w:color="auto"/>
              </w:divBdr>
            </w:div>
          </w:divsChild>
        </w:div>
        <w:div w:id="539437694">
          <w:marLeft w:val="0"/>
          <w:marRight w:val="0"/>
          <w:marTop w:val="250"/>
          <w:marBottom w:val="250"/>
          <w:divBdr>
            <w:top w:val="none" w:sz="0" w:space="0" w:color="auto"/>
            <w:left w:val="none" w:sz="0" w:space="0" w:color="auto"/>
            <w:bottom w:val="none" w:sz="0" w:space="0" w:color="auto"/>
            <w:right w:val="none" w:sz="0" w:space="0" w:color="auto"/>
          </w:divBdr>
          <w:divsChild>
            <w:div w:id="1442646348">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1321151110">
      <w:bodyDiv w:val="1"/>
      <w:marLeft w:val="0"/>
      <w:marRight w:val="0"/>
      <w:marTop w:val="0"/>
      <w:marBottom w:val="0"/>
      <w:divBdr>
        <w:top w:val="none" w:sz="0" w:space="0" w:color="auto"/>
        <w:left w:val="none" w:sz="0" w:space="0" w:color="auto"/>
        <w:bottom w:val="none" w:sz="0" w:space="0" w:color="auto"/>
        <w:right w:val="none" w:sz="0" w:space="0" w:color="auto"/>
      </w:divBdr>
    </w:div>
    <w:div w:id="1394305967">
      <w:bodyDiv w:val="1"/>
      <w:marLeft w:val="0"/>
      <w:marRight w:val="0"/>
      <w:marTop w:val="0"/>
      <w:marBottom w:val="0"/>
      <w:divBdr>
        <w:top w:val="none" w:sz="0" w:space="0" w:color="auto"/>
        <w:left w:val="none" w:sz="0" w:space="0" w:color="auto"/>
        <w:bottom w:val="none" w:sz="0" w:space="0" w:color="auto"/>
        <w:right w:val="none" w:sz="0" w:space="0" w:color="auto"/>
      </w:divBdr>
      <w:divsChild>
        <w:div w:id="1169294236">
          <w:marLeft w:val="0"/>
          <w:marRight w:val="0"/>
          <w:marTop w:val="250"/>
          <w:marBottom w:val="250"/>
          <w:divBdr>
            <w:top w:val="none" w:sz="0" w:space="0" w:color="auto"/>
            <w:left w:val="none" w:sz="0" w:space="0" w:color="auto"/>
            <w:bottom w:val="none" w:sz="0" w:space="0" w:color="auto"/>
            <w:right w:val="none" w:sz="0" w:space="0" w:color="auto"/>
          </w:divBdr>
          <w:divsChild>
            <w:div w:id="2035418584">
              <w:marLeft w:val="0"/>
              <w:marRight w:val="0"/>
              <w:marTop w:val="0"/>
              <w:marBottom w:val="0"/>
              <w:divBdr>
                <w:top w:val="none" w:sz="0" w:space="0" w:color="auto"/>
                <w:left w:val="single" w:sz="18" w:space="8" w:color="4CAF50"/>
                <w:bottom w:val="none" w:sz="0" w:space="0" w:color="auto"/>
                <w:right w:val="none" w:sz="0" w:space="0" w:color="auto"/>
              </w:divBdr>
            </w:div>
          </w:divsChild>
        </w:div>
        <w:div w:id="303900557">
          <w:marLeft w:val="0"/>
          <w:marRight w:val="0"/>
          <w:marTop w:val="250"/>
          <w:marBottom w:val="250"/>
          <w:divBdr>
            <w:top w:val="none" w:sz="0" w:space="0" w:color="auto"/>
            <w:left w:val="none" w:sz="0" w:space="0" w:color="auto"/>
            <w:bottom w:val="none" w:sz="0" w:space="0" w:color="auto"/>
            <w:right w:val="none" w:sz="0" w:space="0" w:color="auto"/>
          </w:divBdr>
          <w:divsChild>
            <w:div w:id="177164150">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1491797485">
      <w:bodyDiv w:val="1"/>
      <w:marLeft w:val="0"/>
      <w:marRight w:val="0"/>
      <w:marTop w:val="0"/>
      <w:marBottom w:val="0"/>
      <w:divBdr>
        <w:top w:val="none" w:sz="0" w:space="0" w:color="auto"/>
        <w:left w:val="none" w:sz="0" w:space="0" w:color="auto"/>
        <w:bottom w:val="none" w:sz="0" w:space="0" w:color="auto"/>
        <w:right w:val="none" w:sz="0" w:space="0" w:color="auto"/>
      </w:divBdr>
      <w:divsChild>
        <w:div w:id="518396436">
          <w:marLeft w:val="0"/>
          <w:marRight w:val="0"/>
          <w:marTop w:val="0"/>
          <w:marBottom w:val="0"/>
          <w:divBdr>
            <w:top w:val="none" w:sz="0" w:space="0" w:color="auto"/>
            <w:left w:val="none" w:sz="0" w:space="0" w:color="auto"/>
            <w:bottom w:val="none" w:sz="0" w:space="0" w:color="auto"/>
            <w:right w:val="none" w:sz="0" w:space="0" w:color="auto"/>
          </w:divBdr>
          <w:divsChild>
            <w:div w:id="504367008">
              <w:marLeft w:val="0"/>
              <w:marRight w:val="0"/>
              <w:marTop w:val="0"/>
              <w:marBottom w:val="125"/>
              <w:divBdr>
                <w:top w:val="none" w:sz="0" w:space="0" w:color="auto"/>
                <w:left w:val="none" w:sz="0" w:space="0" w:color="auto"/>
                <w:bottom w:val="none" w:sz="0" w:space="0" w:color="auto"/>
                <w:right w:val="none" w:sz="0" w:space="0" w:color="auto"/>
              </w:divBdr>
              <w:divsChild>
                <w:div w:id="20898881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76259779">
          <w:marLeft w:val="0"/>
          <w:marRight w:val="0"/>
          <w:marTop w:val="0"/>
          <w:marBottom w:val="0"/>
          <w:divBdr>
            <w:top w:val="none" w:sz="0" w:space="0" w:color="auto"/>
            <w:left w:val="none" w:sz="0" w:space="0" w:color="auto"/>
            <w:bottom w:val="none" w:sz="0" w:space="0" w:color="auto"/>
            <w:right w:val="none" w:sz="0" w:space="0" w:color="auto"/>
          </w:divBdr>
          <w:divsChild>
            <w:div w:id="1393040126">
              <w:marLeft w:val="0"/>
              <w:marRight w:val="0"/>
              <w:marTop w:val="0"/>
              <w:marBottom w:val="125"/>
              <w:divBdr>
                <w:top w:val="none" w:sz="0" w:space="0" w:color="auto"/>
                <w:left w:val="none" w:sz="0" w:space="0" w:color="auto"/>
                <w:bottom w:val="none" w:sz="0" w:space="0" w:color="auto"/>
                <w:right w:val="none" w:sz="0" w:space="0" w:color="auto"/>
              </w:divBdr>
              <w:divsChild>
                <w:div w:id="548147707">
                  <w:marLeft w:val="0"/>
                  <w:marRight w:val="0"/>
                  <w:marTop w:val="0"/>
                  <w:marBottom w:val="0"/>
                  <w:divBdr>
                    <w:top w:val="none" w:sz="0" w:space="0" w:color="auto"/>
                    <w:left w:val="none" w:sz="0" w:space="0" w:color="auto"/>
                    <w:bottom w:val="none" w:sz="0" w:space="0" w:color="auto"/>
                    <w:right w:val="none" w:sz="0" w:space="0" w:color="auto"/>
                  </w:divBdr>
                  <w:divsChild>
                    <w:div w:id="504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226">
          <w:marLeft w:val="0"/>
          <w:marRight w:val="0"/>
          <w:marTop w:val="0"/>
          <w:marBottom w:val="0"/>
          <w:divBdr>
            <w:top w:val="none" w:sz="0" w:space="0" w:color="auto"/>
            <w:left w:val="none" w:sz="0" w:space="0" w:color="auto"/>
            <w:bottom w:val="none" w:sz="0" w:space="0" w:color="auto"/>
            <w:right w:val="none" w:sz="0" w:space="0" w:color="auto"/>
          </w:divBdr>
          <w:divsChild>
            <w:div w:id="1180006793">
              <w:marLeft w:val="0"/>
              <w:marRight w:val="0"/>
              <w:marTop w:val="0"/>
              <w:marBottom w:val="125"/>
              <w:divBdr>
                <w:top w:val="none" w:sz="0" w:space="0" w:color="auto"/>
                <w:left w:val="none" w:sz="0" w:space="0" w:color="auto"/>
                <w:bottom w:val="none" w:sz="0" w:space="0" w:color="auto"/>
                <w:right w:val="none" w:sz="0" w:space="0" w:color="auto"/>
              </w:divBdr>
              <w:divsChild>
                <w:div w:id="1493331249">
                  <w:marLeft w:val="0"/>
                  <w:marRight w:val="0"/>
                  <w:marTop w:val="0"/>
                  <w:marBottom w:val="225"/>
                  <w:divBdr>
                    <w:top w:val="none" w:sz="0" w:space="0" w:color="auto"/>
                    <w:left w:val="none" w:sz="0" w:space="0" w:color="auto"/>
                    <w:bottom w:val="none" w:sz="0" w:space="0" w:color="auto"/>
                    <w:right w:val="none" w:sz="0" w:space="0" w:color="auto"/>
                  </w:divBdr>
                </w:div>
                <w:div w:id="721751059">
                  <w:marLeft w:val="0"/>
                  <w:marRight w:val="0"/>
                  <w:marTop w:val="0"/>
                  <w:marBottom w:val="225"/>
                  <w:divBdr>
                    <w:top w:val="none" w:sz="0" w:space="0" w:color="auto"/>
                    <w:left w:val="none" w:sz="0" w:space="0" w:color="auto"/>
                    <w:bottom w:val="none" w:sz="0" w:space="0" w:color="auto"/>
                    <w:right w:val="none" w:sz="0" w:space="0" w:color="auto"/>
                  </w:divBdr>
                </w:div>
                <w:div w:id="1310550394">
                  <w:marLeft w:val="0"/>
                  <w:marRight w:val="0"/>
                  <w:marTop w:val="0"/>
                  <w:marBottom w:val="225"/>
                  <w:divBdr>
                    <w:top w:val="none" w:sz="0" w:space="0" w:color="auto"/>
                    <w:left w:val="none" w:sz="0" w:space="0" w:color="auto"/>
                    <w:bottom w:val="none" w:sz="0" w:space="0" w:color="auto"/>
                    <w:right w:val="none" w:sz="0" w:space="0" w:color="auto"/>
                  </w:divBdr>
                </w:div>
                <w:div w:id="621039031">
                  <w:marLeft w:val="0"/>
                  <w:marRight w:val="0"/>
                  <w:marTop w:val="0"/>
                  <w:marBottom w:val="225"/>
                  <w:divBdr>
                    <w:top w:val="none" w:sz="0" w:space="0" w:color="auto"/>
                    <w:left w:val="none" w:sz="0" w:space="0" w:color="auto"/>
                    <w:bottom w:val="none" w:sz="0" w:space="0" w:color="auto"/>
                    <w:right w:val="none" w:sz="0" w:space="0" w:color="auto"/>
                  </w:divBdr>
                </w:div>
                <w:div w:id="3017398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20507076">
      <w:bodyDiv w:val="1"/>
      <w:marLeft w:val="0"/>
      <w:marRight w:val="0"/>
      <w:marTop w:val="0"/>
      <w:marBottom w:val="0"/>
      <w:divBdr>
        <w:top w:val="none" w:sz="0" w:space="0" w:color="auto"/>
        <w:left w:val="none" w:sz="0" w:space="0" w:color="auto"/>
        <w:bottom w:val="none" w:sz="0" w:space="0" w:color="auto"/>
        <w:right w:val="none" w:sz="0" w:space="0" w:color="auto"/>
      </w:divBdr>
    </w:div>
    <w:div w:id="1539244752">
      <w:bodyDiv w:val="1"/>
      <w:marLeft w:val="0"/>
      <w:marRight w:val="0"/>
      <w:marTop w:val="0"/>
      <w:marBottom w:val="0"/>
      <w:divBdr>
        <w:top w:val="none" w:sz="0" w:space="0" w:color="auto"/>
        <w:left w:val="none" w:sz="0" w:space="0" w:color="auto"/>
        <w:bottom w:val="none" w:sz="0" w:space="0" w:color="auto"/>
        <w:right w:val="none" w:sz="0" w:space="0" w:color="auto"/>
      </w:divBdr>
    </w:div>
    <w:div w:id="1584606788">
      <w:bodyDiv w:val="1"/>
      <w:marLeft w:val="0"/>
      <w:marRight w:val="0"/>
      <w:marTop w:val="0"/>
      <w:marBottom w:val="0"/>
      <w:divBdr>
        <w:top w:val="none" w:sz="0" w:space="0" w:color="auto"/>
        <w:left w:val="none" w:sz="0" w:space="0" w:color="auto"/>
        <w:bottom w:val="none" w:sz="0" w:space="0" w:color="auto"/>
        <w:right w:val="none" w:sz="0" w:space="0" w:color="auto"/>
      </w:divBdr>
      <w:divsChild>
        <w:div w:id="1548490171">
          <w:marLeft w:val="0"/>
          <w:marRight w:val="0"/>
          <w:marTop w:val="0"/>
          <w:marBottom w:val="0"/>
          <w:divBdr>
            <w:top w:val="none" w:sz="0" w:space="0" w:color="auto"/>
            <w:left w:val="none" w:sz="0" w:space="0" w:color="auto"/>
            <w:bottom w:val="none" w:sz="0" w:space="0" w:color="auto"/>
            <w:right w:val="none" w:sz="0" w:space="0" w:color="auto"/>
          </w:divBdr>
          <w:divsChild>
            <w:div w:id="1433932293">
              <w:marLeft w:val="0"/>
              <w:marRight w:val="0"/>
              <w:marTop w:val="0"/>
              <w:marBottom w:val="0"/>
              <w:divBdr>
                <w:top w:val="none" w:sz="0" w:space="0" w:color="auto"/>
                <w:left w:val="none" w:sz="0" w:space="0" w:color="auto"/>
                <w:bottom w:val="none" w:sz="0" w:space="0" w:color="auto"/>
                <w:right w:val="none" w:sz="0" w:space="0" w:color="auto"/>
              </w:divBdr>
              <w:divsChild>
                <w:div w:id="353381026">
                  <w:marLeft w:val="0"/>
                  <w:marRight w:val="0"/>
                  <w:marTop w:val="0"/>
                  <w:marBottom w:val="0"/>
                  <w:divBdr>
                    <w:top w:val="none" w:sz="0" w:space="0" w:color="auto"/>
                    <w:left w:val="none" w:sz="0" w:space="0" w:color="auto"/>
                    <w:bottom w:val="none" w:sz="0" w:space="0" w:color="auto"/>
                    <w:right w:val="none" w:sz="0" w:space="0" w:color="auto"/>
                  </w:divBdr>
                </w:div>
                <w:div w:id="422187716">
                  <w:marLeft w:val="0"/>
                  <w:marRight w:val="0"/>
                  <w:marTop w:val="0"/>
                  <w:marBottom w:val="0"/>
                  <w:divBdr>
                    <w:top w:val="none" w:sz="0" w:space="0" w:color="auto"/>
                    <w:left w:val="none" w:sz="0" w:space="0" w:color="auto"/>
                    <w:bottom w:val="none" w:sz="0" w:space="0" w:color="auto"/>
                    <w:right w:val="none" w:sz="0" w:space="0" w:color="auto"/>
                  </w:divBdr>
                </w:div>
                <w:div w:id="183369837">
                  <w:marLeft w:val="0"/>
                  <w:marRight w:val="0"/>
                  <w:marTop w:val="0"/>
                  <w:marBottom w:val="25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sChild>
                        <w:div w:id="210209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46769">
          <w:marLeft w:val="0"/>
          <w:marRight w:val="0"/>
          <w:marTop w:val="0"/>
          <w:marBottom w:val="0"/>
          <w:divBdr>
            <w:top w:val="single" w:sz="2" w:space="6" w:color="D9DCDD"/>
            <w:left w:val="none" w:sz="0" w:space="0" w:color="auto"/>
            <w:bottom w:val="single" w:sz="2" w:space="0" w:color="D9DCDD"/>
            <w:right w:val="none" w:sz="0" w:space="0" w:color="auto"/>
          </w:divBdr>
          <w:divsChild>
            <w:div w:id="1112670541">
              <w:marLeft w:val="0"/>
              <w:marRight w:val="188"/>
              <w:marTop w:val="0"/>
              <w:marBottom w:val="0"/>
              <w:divBdr>
                <w:top w:val="none" w:sz="0" w:space="0" w:color="auto"/>
                <w:left w:val="none" w:sz="0" w:space="0" w:color="auto"/>
                <w:bottom w:val="none" w:sz="0" w:space="0" w:color="auto"/>
                <w:right w:val="none" w:sz="0" w:space="0" w:color="auto"/>
              </w:divBdr>
            </w:div>
            <w:div w:id="2102070493">
              <w:marLeft w:val="0"/>
              <w:marRight w:val="188"/>
              <w:marTop w:val="0"/>
              <w:marBottom w:val="0"/>
              <w:divBdr>
                <w:top w:val="none" w:sz="0" w:space="0" w:color="auto"/>
                <w:left w:val="none" w:sz="0" w:space="0" w:color="auto"/>
                <w:bottom w:val="none" w:sz="0" w:space="0" w:color="auto"/>
                <w:right w:val="none" w:sz="0" w:space="0" w:color="auto"/>
              </w:divBdr>
            </w:div>
            <w:div w:id="173154079">
              <w:marLeft w:val="0"/>
              <w:marRight w:val="188"/>
              <w:marTop w:val="0"/>
              <w:marBottom w:val="0"/>
              <w:divBdr>
                <w:top w:val="none" w:sz="0" w:space="0" w:color="auto"/>
                <w:left w:val="none" w:sz="0" w:space="0" w:color="auto"/>
                <w:bottom w:val="none" w:sz="0" w:space="0" w:color="auto"/>
                <w:right w:val="none" w:sz="0" w:space="0" w:color="auto"/>
              </w:divBdr>
              <w:divsChild>
                <w:div w:id="2114982320">
                  <w:marLeft w:val="0"/>
                  <w:marRight w:val="0"/>
                  <w:marTop w:val="0"/>
                  <w:marBottom w:val="0"/>
                  <w:divBdr>
                    <w:top w:val="none" w:sz="0" w:space="0" w:color="auto"/>
                    <w:left w:val="none" w:sz="0" w:space="0" w:color="auto"/>
                    <w:bottom w:val="none" w:sz="0" w:space="0" w:color="auto"/>
                    <w:right w:val="none" w:sz="0" w:space="0" w:color="auto"/>
                  </w:divBdr>
                </w:div>
              </w:divsChild>
            </w:div>
            <w:div w:id="1852182399">
              <w:marLeft w:val="0"/>
              <w:marRight w:val="188"/>
              <w:marTop w:val="0"/>
              <w:marBottom w:val="0"/>
              <w:divBdr>
                <w:top w:val="none" w:sz="0" w:space="0" w:color="auto"/>
                <w:left w:val="none" w:sz="0" w:space="0" w:color="auto"/>
                <w:bottom w:val="none" w:sz="0" w:space="0" w:color="auto"/>
                <w:right w:val="none" w:sz="0" w:space="0" w:color="auto"/>
              </w:divBdr>
            </w:div>
            <w:div w:id="333453987">
              <w:marLeft w:val="0"/>
              <w:marRight w:val="0"/>
              <w:marTop w:val="0"/>
              <w:marBottom w:val="0"/>
              <w:divBdr>
                <w:top w:val="none" w:sz="0" w:space="0" w:color="auto"/>
                <w:left w:val="none" w:sz="0" w:space="0" w:color="auto"/>
                <w:bottom w:val="none" w:sz="0" w:space="0" w:color="auto"/>
                <w:right w:val="none" w:sz="0" w:space="0" w:color="auto"/>
              </w:divBdr>
            </w:div>
          </w:divsChild>
        </w:div>
        <w:div w:id="1120684845">
          <w:marLeft w:val="0"/>
          <w:marRight w:val="0"/>
          <w:marTop w:val="188"/>
          <w:marBottom w:val="0"/>
          <w:divBdr>
            <w:top w:val="none" w:sz="0" w:space="0" w:color="auto"/>
            <w:left w:val="none" w:sz="0" w:space="0" w:color="auto"/>
            <w:bottom w:val="none" w:sz="0" w:space="0" w:color="auto"/>
            <w:right w:val="none" w:sz="0" w:space="0" w:color="auto"/>
          </w:divBdr>
        </w:div>
        <w:div w:id="491944670">
          <w:marLeft w:val="0"/>
          <w:marRight w:val="0"/>
          <w:marTop w:val="125"/>
          <w:marBottom w:val="0"/>
          <w:divBdr>
            <w:top w:val="none" w:sz="0" w:space="0" w:color="auto"/>
            <w:left w:val="none" w:sz="0" w:space="0" w:color="auto"/>
            <w:bottom w:val="single" w:sz="4" w:space="8" w:color="D9DCDD"/>
            <w:right w:val="none" w:sz="0" w:space="0" w:color="auto"/>
          </w:divBdr>
        </w:div>
        <w:div w:id="1594587140">
          <w:marLeft w:val="0"/>
          <w:marRight w:val="0"/>
          <w:marTop w:val="0"/>
          <w:marBottom w:val="0"/>
          <w:divBdr>
            <w:top w:val="none" w:sz="0" w:space="0" w:color="auto"/>
            <w:left w:val="none" w:sz="0" w:space="0" w:color="auto"/>
            <w:bottom w:val="none" w:sz="0" w:space="0" w:color="auto"/>
            <w:right w:val="none" w:sz="0" w:space="0" w:color="auto"/>
          </w:divBdr>
          <w:divsChild>
            <w:div w:id="699864698">
              <w:marLeft w:val="0"/>
              <w:marRight w:val="0"/>
              <w:marTop w:val="376"/>
              <w:marBottom w:val="0"/>
              <w:divBdr>
                <w:top w:val="none" w:sz="0" w:space="0" w:color="auto"/>
                <w:left w:val="none" w:sz="0" w:space="0" w:color="auto"/>
                <w:bottom w:val="none" w:sz="0" w:space="0" w:color="auto"/>
                <w:right w:val="none" w:sz="0" w:space="0" w:color="auto"/>
              </w:divBdr>
            </w:div>
          </w:divsChild>
        </w:div>
      </w:divsChild>
    </w:div>
    <w:div w:id="1612398236">
      <w:bodyDiv w:val="1"/>
      <w:marLeft w:val="0"/>
      <w:marRight w:val="0"/>
      <w:marTop w:val="0"/>
      <w:marBottom w:val="0"/>
      <w:divBdr>
        <w:top w:val="none" w:sz="0" w:space="0" w:color="auto"/>
        <w:left w:val="none" w:sz="0" w:space="0" w:color="auto"/>
        <w:bottom w:val="none" w:sz="0" w:space="0" w:color="auto"/>
        <w:right w:val="none" w:sz="0" w:space="0" w:color="auto"/>
      </w:divBdr>
    </w:div>
    <w:div w:id="1728412547">
      <w:bodyDiv w:val="1"/>
      <w:marLeft w:val="0"/>
      <w:marRight w:val="0"/>
      <w:marTop w:val="0"/>
      <w:marBottom w:val="0"/>
      <w:divBdr>
        <w:top w:val="none" w:sz="0" w:space="0" w:color="auto"/>
        <w:left w:val="none" w:sz="0" w:space="0" w:color="auto"/>
        <w:bottom w:val="none" w:sz="0" w:space="0" w:color="auto"/>
        <w:right w:val="none" w:sz="0" w:space="0" w:color="auto"/>
      </w:divBdr>
    </w:div>
    <w:div w:id="1859199625">
      <w:bodyDiv w:val="1"/>
      <w:marLeft w:val="0"/>
      <w:marRight w:val="0"/>
      <w:marTop w:val="0"/>
      <w:marBottom w:val="0"/>
      <w:divBdr>
        <w:top w:val="none" w:sz="0" w:space="0" w:color="auto"/>
        <w:left w:val="none" w:sz="0" w:space="0" w:color="auto"/>
        <w:bottom w:val="none" w:sz="0" w:space="0" w:color="auto"/>
        <w:right w:val="none" w:sz="0" w:space="0" w:color="auto"/>
      </w:divBdr>
      <w:divsChild>
        <w:div w:id="1544101960">
          <w:marLeft w:val="0"/>
          <w:marRight w:val="0"/>
          <w:marTop w:val="0"/>
          <w:marBottom w:val="0"/>
          <w:divBdr>
            <w:top w:val="none" w:sz="0" w:space="0" w:color="auto"/>
            <w:left w:val="none" w:sz="0" w:space="0" w:color="auto"/>
            <w:bottom w:val="none" w:sz="0" w:space="0" w:color="auto"/>
            <w:right w:val="none" w:sz="0" w:space="0" w:color="auto"/>
          </w:divBdr>
          <w:divsChild>
            <w:div w:id="1370759169">
              <w:marLeft w:val="0"/>
              <w:marRight w:val="0"/>
              <w:marTop w:val="0"/>
              <w:marBottom w:val="125"/>
              <w:divBdr>
                <w:top w:val="none" w:sz="0" w:space="0" w:color="auto"/>
                <w:left w:val="none" w:sz="0" w:space="0" w:color="auto"/>
                <w:bottom w:val="none" w:sz="0" w:space="0" w:color="auto"/>
                <w:right w:val="none" w:sz="0" w:space="0" w:color="auto"/>
              </w:divBdr>
              <w:divsChild>
                <w:div w:id="77386265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63332808">
          <w:marLeft w:val="0"/>
          <w:marRight w:val="0"/>
          <w:marTop w:val="0"/>
          <w:marBottom w:val="0"/>
          <w:divBdr>
            <w:top w:val="none" w:sz="0" w:space="0" w:color="auto"/>
            <w:left w:val="none" w:sz="0" w:space="0" w:color="auto"/>
            <w:bottom w:val="none" w:sz="0" w:space="0" w:color="auto"/>
            <w:right w:val="none" w:sz="0" w:space="0" w:color="auto"/>
          </w:divBdr>
          <w:divsChild>
            <w:div w:id="791216280">
              <w:marLeft w:val="0"/>
              <w:marRight w:val="0"/>
              <w:marTop w:val="0"/>
              <w:marBottom w:val="125"/>
              <w:divBdr>
                <w:top w:val="none" w:sz="0" w:space="0" w:color="auto"/>
                <w:left w:val="none" w:sz="0" w:space="0" w:color="auto"/>
                <w:bottom w:val="none" w:sz="0" w:space="0" w:color="auto"/>
                <w:right w:val="none" w:sz="0" w:space="0" w:color="auto"/>
              </w:divBdr>
              <w:divsChild>
                <w:div w:id="1765876453">
                  <w:marLeft w:val="0"/>
                  <w:marRight w:val="0"/>
                  <w:marTop w:val="0"/>
                  <w:marBottom w:val="0"/>
                  <w:divBdr>
                    <w:top w:val="none" w:sz="0" w:space="0" w:color="auto"/>
                    <w:left w:val="none" w:sz="0" w:space="0" w:color="auto"/>
                    <w:bottom w:val="none" w:sz="0" w:space="0" w:color="auto"/>
                    <w:right w:val="none" w:sz="0" w:space="0" w:color="auto"/>
                  </w:divBdr>
                  <w:divsChild>
                    <w:div w:id="1232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97034">
          <w:marLeft w:val="0"/>
          <w:marRight w:val="0"/>
          <w:marTop w:val="0"/>
          <w:marBottom w:val="0"/>
          <w:divBdr>
            <w:top w:val="none" w:sz="0" w:space="0" w:color="auto"/>
            <w:left w:val="none" w:sz="0" w:space="0" w:color="auto"/>
            <w:bottom w:val="none" w:sz="0" w:space="0" w:color="auto"/>
            <w:right w:val="none" w:sz="0" w:space="0" w:color="auto"/>
          </w:divBdr>
          <w:divsChild>
            <w:div w:id="1154565497">
              <w:marLeft w:val="0"/>
              <w:marRight w:val="0"/>
              <w:marTop w:val="0"/>
              <w:marBottom w:val="125"/>
              <w:divBdr>
                <w:top w:val="none" w:sz="0" w:space="0" w:color="auto"/>
                <w:left w:val="none" w:sz="0" w:space="0" w:color="auto"/>
                <w:bottom w:val="none" w:sz="0" w:space="0" w:color="auto"/>
                <w:right w:val="none" w:sz="0" w:space="0" w:color="auto"/>
              </w:divBdr>
              <w:divsChild>
                <w:div w:id="809637411">
                  <w:marLeft w:val="0"/>
                  <w:marRight w:val="0"/>
                  <w:marTop w:val="0"/>
                  <w:marBottom w:val="225"/>
                  <w:divBdr>
                    <w:top w:val="none" w:sz="0" w:space="0" w:color="auto"/>
                    <w:left w:val="none" w:sz="0" w:space="0" w:color="auto"/>
                    <w:bottom w:val="none" w:sz="0" w:space="0" w:color="auto"/>
                    <w:right w:val="none" w:sz="0" w:space="0" w:color="auto"/>
                  </w:divBdr>
                </w:div>
                <w:div w:id="1506094717">
                  <w:marLeft w:val="0"/>
                  <w:marRight w:val="0"/>
                  <w:marTop w:val="0"/>
                  <w:marBottom w:val="225"/>
                  <w:divBdr>
                    <w:top w:val="none" w:sz="0" w:space="0" w:color="auto"/>
                    <w:left w:val="none" w:sz="0" w:space="0" w:color="auto"/>
                    <w:bottom w:val="none" w:sz="0" w:space="0" w:color="auto"/>
                    <w:right w:val="none" w:sz="0" w:space="0" w:color="auto"/>
                  </w:divBdr>
                </w:div>
                <w:div w:id="1950160264">
                  <w:marLeft w:val="0"/>
                  <w:marRight w:val="0"/>
                  <w:marTop w:val="0"/>
                  <w:marBottom w:val="225"/>
                  <w:divBdr>
                    <w:top w:val="none" w:sz="0" w:space="0" w:color="auto"/>
                    <w:left w:val="none" w:sz="0" w:space="0" w:color="auto"/>
                    <w:bottom w:val="none" w:sz="0" w:space="0" w:color="auto"/>
                    <w:right w:val="none" w:sz="0" w:space="0" w:color="auto"/>
                  </w:divBdr>
                </w:div>
                <w:div w:id="330646665">
                  <w:marLeft w:val="0"/>
                  <w:marRight w:val="0"/>
                  <w:marTop w:val="0"/>
                  <w:marBottom w:val="225"/>
                  <w:divBdr>
                    <w:top w:val="none" w:sz="0" w:space="0" w:color="auto"/>
                    <w:left w:val="none" w:sz="0" w:space="0" w:color="auto"/>
                    <w:bottom w:val="none" w:sz="0" w:space="0" w:color="auto"/>
                    <w:right w:val="none" w:sz="0" w:space="0" w:color="auto"/>
                  </w:divBdr>
                </w:div>
                <w:div w:id="15432060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76980554">
      <w:bodyDiv w:val="1"/>
      <w:marLeft w:val="0"/>
      <w:marRight w:val="0"/>
      <w:marTop w:val="0"/>
      <w:marBottom w:val="0"/>
      <w:divBdr>
        <w:top w:val="none" w:sz="0" w:space="0" w:color="auto"/>
        <w:left w:val="none" w:sz="0" w:space="0" w:color="auto"/>
        <w:bottom w:val="none" w:sz="0" w:space="0" w:color="auto"/>
        <w:right w:val="none" w:sz="0" w:space="0" w:color="auto"/>
      </w:divBdr>
      <w:divsChild>
        <w:div w:id="89591151">
          <w:marLeft w:val="0"/>
          <w:marRight w:val="0"/>
          <w:marTop w:val="250"/>
          <w:marBottom w:val="250"/>
          <w:divBdr>
            <w:top w:val="none" w:sz="0" w:space="0" w:color="auto"/>
            <w:left w:val="none" w:sz="0" w:space="0" w:color="auto"/>
            <w:bottom w:val="none" w:sz="0" w:space="0" w:color="auto"/>
            <w:right w:val="none" w:sz="0" w:space="0" w:color="auto"/>
          </w:divBdr>
          <w:divsChild>
            <w:div w:id="1560554219">
              <w:marLeft w:val="0"/>
              <w:marRight w:val="0"/>
              <w:marTop w:val="0"/>
              <w:marBottom w:val="0"/>
              <w:divBdr>
                <w:top w:val="none" w:sz="0" w:space="0" w:color="auto"/>
                <w:left w:val="single" w:sz="18" w:space="8" w:color="4CAF50"/>
                <w:bottom w:val="none" w:sz="0" w:space="0" w:color="auto"/>
                <w:right w:val="none" w:sz="0" w:space="0" w:color="auto"/>
              </w:divBdr>
            </w:div>
          </w:divsChild>
        </w:div>
      </w:divsChild>
    </w:div>
    <w:div w:id="2020083802">
      <w:bodyDiv w:val="1"/>
      <w:marLeft w:val="0"/>
      <w:marRight w:val="0"/>
      <w:marTop w:val="0"/>
      <w:marBottom w:val="0"/>
      <w:divBdr>
        <w:top w:val="none" w:sz="0" w:space="0" w:color="auto"/>
        <w:left w:val="none" w:sz="0" w:space="0" w:color="auto"/>
        <w:bottom w:val="none" w:sz="0" w:space="0" w:color="auto"/>
        <w:right w:val="none" w:sz="0" w:space="0" w:color="auto"/>
      </w:divBdr>
      <w:divsChild>
        <w:div w:id="923615107">
          <w:marLeft w:val="0"/>
          <w:marRight w:val="0"/>
          <w:marTop w:val="0"/>
          <w:marBottom w:val="0"/>
          <w:divBdr>
            <w:top w:val="none" w:sz="0" w:space="0" w:color="auto"/>
            <w:left w:val="none" w:sz="0" w:space="0" w:color="auto"/>
            <w:bottom w:val="none" w:sz="0" w:space="0" w:color="auto"/>
            <w:right w:val="none" w:sz="0" w:space="0" w:color="auto"/>
          </w:divBdr>
          <w:divsChild>
            <w:div w:id="67895814">
              <w:marLeft w:val="0"/>
              <w:marRight w:val="0"/>
              <w:marTop w:val="0"/>
              <w:marBottom w:val="0"/>
              <w:divBdr>
                <w:top w:val="none" w:sz="0" w:space="0" w:color="auto"/>
                <w:left w:val="none" w:sz="0" w:space="0" w:color="auto"/>
                <w:bottom w:val="none" w:sz="0" w:space="0" w:color="auto"/>
                <w:right w:val="none" w:sz="0" w:space="0" w:color="auto"/>
              </w:divBdr>
              <w:divsChild>
                <w:div w:id="1773936623">
                  <w:marLeft w:val="0"/>
                  <w:marRight w:val="0"/>
                  <w:marTop w:val="0"/>
                  <w:marBottom w:val="0"/>
                  <w:divBdr>
                    <w:top w:val="none" w:sz="0" w:space="0" w:color="auto"/>
                    <w:left w:val="none" w:sz="0" w:space="0" w:color="auto"/>
                    <w:bottom w:val="none" w:sz="0" w:space="0" w:color="auto"/>
                    <w:right w:val="none" w:sz="0" w:space="0" w:color="auto"/>
                  </w:divBdr>
                </w:div>
                <w:div w:id="333805561">
                  <w:marLeft w:val="0"/>
                  <w:marRight w:val="0"/>
                  <w:marTop w:val="0"/>
                  <w:marBottom w:val="0"/>
                  <w:divBdr>
                    <w:top w:val="none" w:sz="0" w:space="0" w:color="auto"/>
                    <w:left w:val="none" w:sz="0" w:space="0" w:color="auto"/>
                    <w:bottom w:val="none" w:sz="0" w:space="0" w:color="auto"/>
                    <w:right w:val="none" w:sz="0" w:space="0" w:color="auto"/>
                  </w:divBdr>
                </w:div>
                <w:div w:id="748967888">
                  <w:marLeft w:val="0"/>
                  <w:marRight w:val="0"/>
                  <w:marTop w:val="0"/>
                  <w:marBottom w:val="0"/>
                  <w:divBdr>
                    <w:top w:val="none" w:sz="0" w:space="0" w:color="auto"/>
                    <w:left w:val="none" w:sz="0" w:space="0" w:color="auto"/>
                    <w:bottom w:val="none" w:sz="0" w:space="0" w:color="auto"/>
                    <w:right w:val="none" w:sz="0" w:space="0" w:color="auto"/>
                  </w:divBdr>
                </w:div>
                <w:div w:id="1809860452">
                  <w:marLeft w:val="0"/>
                  <w:marRight w:val="0"/>
                  <w:marTop w:val="0"/>
                  <w:marBottom w:val="0"/>
                  <w:divBdr>
                    <w:top w:val="none" w:sz="0" w:space="0" w:color="auto"/>
                    <w:left w:val="none" w:sz="0" w:space="0" w:color="auto"/>
                    <w:bottom w:val="none" w:sz="0" w:space="0" w:color="auto"/>
                    <w:right w:val="none" w:sz="0" w:space="0" w:color="auto"/>
                  </w:divBdr>
                </w:div>
                <w:div w:id="1875918886">
                  <w:marLeft w:val="0"/>
                  <w:marRight w:val="0"/>
                  <w:marTop w:val="0"/>
                  <w:marBottom w:val="0"/>
                  <w:divBdr>
                    <w:top w:val="none" w:sz="0" w:space="0" w:color="auto"/>
                    <w:left w:val="none" w:sz="0" w:space="0" w:color="auto"/>
                    <w:bottom w:val="none" w:sz="0" w:space="0" w:color="auto"/>
                    <w:right w:val="none" w:sz="0" w:space="0" w:color="auto"/>
                  </w:divBdr>
                </w:div>
                <w:div w:id="493184365">
                  <w:marLeft w:val="0"/>
                  <w:marRight w:val="0"/>
                  <w:marTop w:val="0"/>
                  <w:marBottom w:val="0"/>
                  <w:divBdr>
                    <w:top w:val="none" w:sz="0" w:space="0" w:color="auto"/>
                    <w:left w:val="none" w:sz="0" w:space="0" w:color="auto"/>
                    <w:bottom w:val="none" w:sz="0" w:space="0" w:color="auto"/>
                    <w:right w:val="none" w:sz="0" w:space="0" w:color="auto"/>
                  </w:divBdr>
                </w:div>
                <w:div w:id="801461887">
                  <w:marLeft w:val="0"/>
                  <w:marRight w:val="0"/>
                  <w:marTop w:val="0"/>
                  <w:marBottom w:val="0"/>
                  <w:divBdr>
                    <w:top w:val="none" w:sz="0" w:space="0" w:color="auto"/>
                    <w:left w:val="none" w:sz="0" w:space="0" w:color="auto"/>
                    <w:bottom w:val="none" w:sz="0" w:space="0" w:color="auto"/>
                    <w:right w:val="none" w:sz="0" w:space="0" w:color="auto"/>
                  </w:divBdr>
                </w:div>
                <w:div w:id="1836796406">
                  <w:marLeft w:val="0"/>
                  <w:marRight w:val="0"/>
                  <w:marTop w:val="0"/>
                  <w:marBottom w:val="0"/>
                  <w:divBdr>
                    <w:top w:val="none" w:sz="0" w:space="0" w:color="auto"/>
                    <w:left w:val="none" w:sz="0" w:space="0" w:color="auto"/>
                    <w:bottom w:val="none" w:sz="0" w:space="0" w:color="auto"/>
                    <w:right w:val="none" w:sz="0" w:space="0" w:color="auto"/>
                  </w:divBdr>
                </w:div>
                <w:div w:id="1872985678">
                  <w:marLeft w:val="0"/>
                  <w:marRight w:val="0"/>
                  <w:marTop w:val="0"/>
                  <w:marBottom w:val="0"/>
                  <w:divBdr>
                    <w:top w:val="none" w:sz="0" w:space="0" w:color="auto"/>
                    <w:left w:val="none" w:sz="0" w:space="0" w:color="auto"/>
                    <w:bottom w:val="none" w:sz="0" w:space="0" w:color="auto"/>
                    <w:right w:val="none" w:sz="0" w:space="0" w:color="auto"/>
                  </w:divBdr>
                </w:div>
                <w:div w:id="515578019">
                  <w:marLeft w:val="0"/>
                  <w:marRight w:val="0"/>
                  <w:marTop w:val="0"/>
                  <w:marBottom w:val="0"/>
                  <w:divBdr>
                    <w:top w:val="none" w:sz="0" w:space="0" w:color="auto"/>
                    <w:left w:val="none" w:sz="0" w:space="0" w:color="auto"/>
                    <w:bottom w:val="none" w:sz="0" w:space="0" w:color="auto"/>
                    <w:right w:val="none" w:sz="0" w:space="0" w:color="auto"/>
                  </w:divBdr>
                </w:div>
                <w:div w:id="639923476">
                  <w:marLeft w:val="0"/>
                  <w:marRight w:val="0"/>
                  <w:marTop w:val="0"/>
                  <w:marBottom w:val="0"/>
                  <w:divBdr>
                    <w:top w:val="none" w:sz="0" w:space="0" w:color="auto"/>
                    <w:left w:val="none" w:sz="0" w:space="0" w:color="auto"/>
                    <w:bottom w:val="none" w:sz="0" w:space="0" w:color="auto"/>
                    <w:right w:val="none" w:sz="0" w:space="0" w:color="auto"/>
                  </w:divBdr>
                </w:div>
                <w:div w:id="421070015">
                  <w:marLeft w:val="0"/>
                  <w:marRight w:val="0"/>
                  <w:marTop w:val="0"/>
                  <w:marBottom w:val="0"/>
                  <w:divBdr>
                    <w:top w:val="none" w:sz="0" w:space="0" w:color="auto"/>
                    <w:left w:val="none" w:sz="0" w:space="0" w:color="auto"/>
                    <w:bottom w:val="none" w:sz="0" w:space="0" w:color="auto"/>
                    <w:right w:val="none" w:sz="0" w:space="0" w:color="auto"/>
                  </w:divBdr>
                </w:div>
                <w:div w:id="3806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836">
          <w:marLeft w:val="0"/>
          <w:marRight w:val="0"/>
          <w:marTop w:val="0"/>
          <w:marBottom w:val="0"/>
          <w:divBdr>
            <w:top w:val="none" w:sz="0" w:space="0" w:color="auto"/>
            <w:left w:val="none" w:sz="0" w:space="0" w:color="auto"/>
            <w:bottom w:val="none" w:sz="0" w:space="0" w:color="auto"/>
            <w:right w:val="none" w:sz="0" w:space="0" w:color="auto"/>
          </w:divBdr>
          <w:divsChild>
            <w:div w:id="1009214909">
              <w:marLeft w:val="0"/>
              <w:marRight w:val="0"/>
              <w:marTop w:val="0"/>
              <w:marBottom w:val="0"/>
              <w:divBdr>
                <w:top w:val="none" w:sz="0" w:space="0" w:color="auto"/>
                <w:left w:val="none" w:sz="0" w:space="0" w:color="auto"/>
                <w:bottom w:val="none" w:sz="0" w:space="0" w:color="auto"/>
                <w:right w:val="none" w:sz="0" w:space="0" w:color="auto"/>
              </w:divBdr>
              <w:divsChild>
                <w:div w:id="437993591">
                  <w:marLeft w:val="0"/>
                  <w:marRight w:val="0"/>
                  <w:marTop w:val="0"/>
                  <w:marBottom w:val="0"/>
                  <w:divBdr>
                    <w:top w:val="none" w:sz="0" w:space="0" w:color="auto"/>
                    <w:left w:val="none" w:sz="0" w:space="0" w:color="auto"/>
                    <w:bottom w:val="none" w:sz="0" w:space="0" w:color="auto"/>
                    <w:right w:val="none" w:sz="0" w:space="0" w:color="auto"/>
                  </w:divBdr>
                </w:div>
                <w:div w:id="1013604258">
                  <w:marLeft w:val="0"/>
                  <w:marRight w:val="0"/>
                  <w:marTop w:val="0"/>
                  <w:marBottom w:val="0"/>
                  <w:divBdr>
                    <w:top w:val="none" w:sz="0" w:space="0" w:color="auto"/>
                    <w:left w:val="none" w:sz="0" w:space="0" w:color="auto"/>
                    <w:bottom w:val="none" w:sz="0" w:space="0" w:color="auto"/>
                    <w:right w:val="none" w:sz="0" w:space="0" w:color="auto"/>
                  </w:divBdr>
                </w:div>
                <w:div w:id="1807510676">
                  <w:marLeft w:val="0"/>
                  <w:marRight w:val="0"/>
                  <w:marTop w:val="0"/>
                  <w:marBottom w:val="0"/>
                  <w:divBdr>
                    <w:top w:val="none" w:sz="0" w:space="0" w:color="auto"/>
                    <w:left w:val="none" w:sz="0" w:space="0" w:color="auto"/>
                    <w:bottom w:val="none" w:sz="0" w:space="0" w:color="auto"/>
                    <w:right w:val="none" w:sz="0" w:space="0" w:color="auto"/>
                  </w:divBdr>
                </w:div>
                <w:div w:id="40449210">
                  <w:marLeft w:val="0"/>
                  <w:marRight w:val="0"/>
                  <w:marTop w:val="0"/>
                  <w:marBottom w:val="0"/>
                  <w:divBdr>
                    <w:top w:val="none" w:sz="0" w:space="0" w:color="auto"/>
                    <w:left w:val="none" w:sz="0" w:space="0" w:color="auto"/>
                    <w:bottom w:val="none" w:sz="0" w:space="0" w:color="auto"/>
                    <w:right w:val="none" w:sz="0" w:space="0" w:color="auto"/>
                  </w:divBdr>
                </w:div>
                <w:div w:id="1733962666">
                  <w:marLeft w:val="0"/>
                  <w:marRight w:val="0"/>
                  <w:marTop w:val="0"/>
                  <w:marBottom w:val="0"/>
                  <w:divBdr>
                    <w:top w:val="none" w:sz="0" w:space="0" w:color="auto"/>
                    <w:left w:val="none" w:sz="0" w:space="0" w:color="auto"/>
                    <w:bottom w:val="none" w:sz="0" w:space="0" w:color="auto"/>
                    <w:right w:val="none" w:sz="0" w:space="0" w:color="auto"/>
                  </w:divBdr>
                </w:div>
                <w:div w:id="474878961">
                  <w:marLeft w:val="0"/>
                  <w:marRight w:val="0"/>
                  <w:marTop w:val="0"/>
                  <w:marBottom w:val="0"/>
                  <w:divBdr>
                    <w:top w:val="none" w:sz="0" w:space="0" w:color="auto"/>
                    <w:left w:val="none" w:sz="0" w:space="0" w:color="auto"/>
                    <w:bottom w:val="none" w:sz="0" w:space="0" w:color="auto"/>
                    <w:right w:val="none" w:sz="0" w:space="0" w:color="auto"/>
                  </w:divBdr>
                </w:div>
                <w:div w:id="299773066">
                  <w:marLeft w:val="0"/>
                  <w:marRight w:val="0"/>
                  <w:marTop w:val="0"/>
                  <w:marBottom w:val="0"/>
                  <w:divBdr>
                    <w:top w:val="none" w:sz="0" w:space="0" w:color="auto"/>
                    <w:left w:val="none" w:sz="0" w:space="0" w:color="auto"/>
                    <w:bottom w:val="none" w:sz="0" w:space="0" w:color="auto"/>
                    <w:right w:val="none" w:sz="0" w:space="0" w:color="auto"/>
                  </w:divBdr>
                </w:div>
                <w:div w:id="858128979">
                  <w:marLeft w:val="0"/>
                  <w:marRight w:val="0"/>
                  <w:marTop w:val="0"/>
                  <w:marBottom w:val="0"/>
                  <w:divBdr>
                    <w:top w:val="none" w:sz="0" w:space="0" w:color="auto"/>
                    <w:left w:val="none" w:sz="0" w:space="0" w:color="auto"/>
                    <w:bottom w:val="none" w:sz="0" w:space="0" w:color="auto"/>
                    <w:right w:val="none" w:sz="0" w:space="0" w:color="auto"/>
                  </w:divBdr>
                </w:div>
                <w:div w:id="1124008261">
                  <w:marLeft w:val="0"/>
                  <w:marRight w:val="0"/>
                  <w:marTop w:val="0"/>
                  <w:marBottom w:val="0"/>
                  <w:divBdr>
                    <w:top w:val="none" w:sz="0" w:space="0" w:color="auto"/>
                    <w:left w:val="none" w:sz="0" w:space="0" w:color="auto"/>
                    <w:bottom w:val="none" w:sz="0" w:space="0" w:color="auto"/>
                    <w:right w:val="none" w:sz="0" w:space="0" w:color="auto"/>
                  </w:divBdr>
                </w:div>
                <w:div w:id="1095396002">
                  <w:marLeft w:val="0"/>
                  <w:marRight w:val="0"/>
                  <w:marTop w:val="0"/>
                  <w:marBottom w:val="0"/>
                  <w:divBdr>
                    <w:top w:val="none" w:sz="0" w:space="0" w:color="auto"/>
                    <w:left w:val="none" w:sz="0" w:space="0" w:color="auto"/>
                    <w:bottom w:val="none" w:sz="0" w:space="0" w:color="auto"/>
                    <w:right w:val="none" w:sz="0" w:space="0" w:color="auto"/>
                  </w:divBdr>
                </w:div>
                <w:div w:id="1685744413">
                  <w:marLeft w:val="0"/>
                  <w:marRight w:val="0"/>
                  <w:marTop w:val="0"/>
                  <w:marBottom w:val="0"/>
                  <w:divBdr>
                    <w:top w:val="none" w:sz="0" w:space="0" w:color="auto"/>
                    <w:left w:val="none" w:sz="0" w:space="0" w:color="auto"/>
                    <w:bottom w:val="none" w:sz="0" w:space="0" w:color="auto"/>
                    <w:right w:val="none" w:sz="0" w:space="0" w:color="auto"/>
                  </w:divBdr>
                </w:div>
                <w:div w:id="1909074148">
                  <w:marLeft w:val="0"/>
                  <w:marRight w:val="0"/>
                  <w:marTop w:val="0"/>
                  <w:marBottom w:val="0"/>
                  <w:divBdr>
                    <w:top w:val="none" w:sz="0" w:space="0" w:color="auto"/>
                    <w:left w:val="none" w:sz="0" w:space="0" w:color="auto"/>
                    <w:bottom w:val="none" w:sz="0" w:space="0" w:color="auto"/>
                    <w:right w:val="none" w:sz="0" w:space="0" w:color="auto"/>
                  </w:divBdr>
                </w:div>
                <w:div w:id="1105466341">
                  <w:marLeft w:val="0"/>
                  <w:marRight w:val="0"/>
                  <w:marTop w:val="0"/>
                  <w:marBottom w:val="0"/>
                  <w:divBdr>
                    <w:top w:val="none" w:sz="0" w:space="0" w:color="auto"/>
                    <w:left w:val="none" w:sz="0" w:space="0" w:color="auto"/>
                    <w:bottom w:val="none" w:sz="0" w:space="0" w:color="auto"/>
                    <w:right w:val="none" w:sz="0" w:space="0" w:color="auto"/>
                  </w:divBdr>
                </w:div>
                <w:div w:id="1066537536">
                  <w:marLeft w:val="0"/>
                  <w:marRight w:val="0"/>
                  <w:marTop w:val="0"/>
                  <w:marBottom w:val="0"/>
                  <w:divBdr>
                    <w:top w:val="none" w:sz="0" w:space="0" w:color="auto"/>
                    <w:left w:val="none" w:sz="0" w:space="0" w:color="auto"/>
                    <w:bottom w:val="none" w:sz="0" w:space="0" w:color="auto"/>
                    <w:right w:val="none" w:sz="0" w:space="0" w:color="auto"/>
                  </w:divBdr>
                </w:div>
                <w:div w:id="479812875">
                  <w:marLeft w:val="0"/>
                  <w:marRight w:val="0"/>
                  <w:marTop w:val="0"/>
                  <w:marBottom w:val="0"/>
                  <w:divBdr>
                    <w:top w:val="none" w:sz="0" w:space="0" w:color="auto"/>
                    <w:left w:val="none" w:sz="0" w:space="0" w:color="auto"/>
                    <w:bottom w:val="none" w:sz="0" w:space="0" w:color="auto"/>
                    <w:right w:val="none" w:sz="0" w:space="0" w:color="auto"/>
                  </w:divBdr>
                </w:div>
                <w:div w:id="472792822">
                  <w:marLeft w:val="0"/>
                  <w:marRight w:val="0"/>
                  <w:marTop w:val="0"/>
                  <w:marBottom w:val="0"/>
                  <w:divBdr>
                    <w:top w:val="none" w:sz="0" w:space="0" w:color="auto"/>
                    <w:left w:val="none" w:sz="0" w:space="0" w:color="auto"/>
                    <w:bottom w:val="none" w:sz="0" w:space="0" w:color="auto"/>
                    <w:right w:val="none" w:sz="0" w:space="0" w:color="auto"/>
                  </w:divBdr>
                </w:div>
                <w:div w:id="2075080493">
                  <w:marLeft w:val="0"/>
                  <w:marRight w:val="0"/>
                  <w:marTop w:val="0"/>
                  <w:marBottom w:val="0"/>
                  <w:divBdr>
                    <w:top w:val="none" w:sz="0" w:space="0" w:color="auto"/>
                    <w:left w:val="none" w:sz="0" w:space="0" w:color="auto"/>
                    <w:bottom w:val="none" w:sz="0" w:space="0" w:color="auto"/>
                    <w:right w:val="none" w:sz="0" w:space="0" w:color="auto"/>
                  </w:divBdr>
                </w:div>
                <w:div w:id="1087923696">
                  <w:marLeft w:val="0"/>
                  <w:marRight w:val="0"/>
                  <w:marTop w:val="0"/>
                  <w:marBottom w:val="0"/>
                  <w:divBdr>
                    <w:top w:val="none" w:sz="0" w:space="0" w:color="auto"/>
                    <w:left w:val="none" w:sz="0" w:space="0" w:color="auto"/>
                    <w:bottom w:val="none" w:sz="0" w:space="0" w:color="auto"/>
                    <w:right w:val="none" w:sz="0" w:space="0" w:color="auto"/>
                  </w:divBdr>
                </w:div>
                <w:div w:id="1415735423">
                  <w:marLeft w:val="0"/>
                  <w:marRight w:val="0"/>
                  <w:marTop w:val="0"/>
                  <w:marBottom w:val="0"/>
                  <w:divBdr>
                    <w:top w:val="none" w:sz="0" w:space="0" w:color="auto"/>
                    <w:left w:val="none" w:sz="0" w:space="0" w:color="auto"/>
                    <w:bottom w:val="none" w:sz="0" w:space="0" w:color="auto"/>
                    <w:right w:val="none" w:sz="0" w:space="0" w:color="auto"/>
                  </w:divBdr>
                </w:div>
                <w:div w:id="1995571458">
                  <w:marLeft w:val="0"/>
                  <w:marRight w:val="0"/>
                  <w:marTop w:val="0"/>
                  <w:marBottom w:val="0"/>
                  <w:divBdr>
                    <w:top w:val="none" w:sz="0" w:space="0" w:color="auto"/>
                    <w:left w:val="none" w:sz="0" w:space="0" w:color="auto"/>
                    <w:bottom w:val="none" w:sz="0" w:space="0" w:color="auto"/>
                    <w:right w:val="none" w:sz="0" w:space="0" w:color="auto"/>
                  </w:divBdr>
                </w:div>
                <w:div w:id="707032302">
                  <w:marLeft w:val="0"/>
                  <w:marRight w:val="0"/>
                  <w:marTop w:val="0"/>
                  <w:marBottom w:val="0"/>
                  <w:divBdr>
                    <w:top w:val="none" w:sz="0" w:space="0" w:color="auto"/>
                    <w:left w:val="none" w:sz="0" w:space="0" w:color="auto"/>
                    <w:bottom w:val="none" w:sz="0" w:space="0" w:color="auto"/>
                    <w:right w:val="none" w:sz="0" w:space="0" w:color="auto"/>
                  </w:divBdr>
                </w:div>
                <w:div w:id="2020695360">
                  <w:marLeft w:val="0"/>
                  <w:marRight w:val="0"/>
                  <w:marTop w:val="0"/>
                  <w:marBottom w:val="0"/>
                  <w:divBdr>
                    <w:top w:val="none" w:sz="0" w:space="0" w:color="auto"/>
                    <w:left w:val="none" w:sz="0" w:space="0" w:color="auto"/>
                    <w:bottom w:val="none" w:sz="0" w:space="0" w:color="auto"/>
                    <w:right w:val="none" w:sz="0" w:space="0" w:color="auto"/>
                  </w:divBdr>
                </w:div>
                <w:div w:id="1914506686">
                  <w:marLeft w:val="0"/>
                  <w:marRight w:val="0"/>
                  <w:marTop w:val="0"/>
                  <w:marBottom w:val="0"/>
                  <w:divBdr>
                    <w:top w:val="none" w:sz="0" w:space="0" w:color="auto"/>
                    <w:left w:val="none" w:sz="0" w:space="0" w:color="auto"/>
                    <w:bottom w:val="none" w:sz="0" w:space="0" w:color="auto"/>
                    <w:right w:val="none" w:sz="0" w:space="0" w:color="auto"/>
                  </w:divBdr>
                </w:div>
                <w:div w:id="11239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5422">
      <w:bodyDiv w:val="1"/>
      <w:marLeft w:val="0"/>
      <w:marRight w:val="0"/>
      <w:marTop w:val="0"/>
      <w:marBottom w:val="0"/>
      <w:divBdr>
        <w:top w:val="none" w:sz="0" w:space="0" w:color="auto"/>
        <w:left w:val="none" w:sz="0" w:space="0" w:color="auto"/>
        <w:bottom w:val="none" w:sz="0" w:space="0" w:color="auto"/>
        <w:right w:val="none" w:sz="0" w:space="0" w:color="auto"/>
      </w:divBdr>
    </w:div>
    <w:div w:id="2118675977">
      <w:bodyDiv w:val="1"/>
      <w:marLeft w:val="0"/>
      <w:marRight w:val="0"/>
      <w:marTop w:val="0"/>
      <w:marBottom w:val="0"/>
      <w:divBdr>
        <w:top w:val="none" w:sz="0" w:space="0" w:color="auto"/>
        <w:left w:val="none" w:sz="0" w:space="0" w:color="auto"/>
        <w:bottom w:val="none" w:sz="0" w:space="0" w:color="auto"/>
        <w:right w:val="none" w:sz="0" w:space="0" w:color="auto"/>
      </w:divBdr>
      <w:divsChild>
        <w:div w:id="260602939">
          <w:marLeft w:val="0"/>
          <w:marRight w:val="0"/>
          <w:marTop w:val="0"/>
          <w:marBottom w:val="12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docs.oracle.com/javase/8/docs/api/java/lang/String.html" TargetMode="External"/><Relationship Id="rId26" Type="http://schemas.openxmlformats.org/officeDocument/2006/relationships/image" Target="media/image14.png"/><Relationship Id="rId39" Type="http://schemas.openxmlformats.org/officeDocument/2006/relationships/hyperlink" Target="https://en.wikipedia.org/wiki/Double-checked_locking"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gif"/><Relationship Id="rId47" Type="http://schemas.openxmlformats.org/officeDocument/2006/relationships/hyperlink" Target="https://www.journaldev.com/author/pankaj" TargetMode="External"/><Relationship Id="rId50" Type="http://schemas.openxmlformats.org/officeDocument/2006/relationships/image" Target="media/image32.jpeg"/><Relationship Id="rId55" Type="http://schemas.openxmlformats.org/officeDocument/2006/relationships/hyperlink" Target="https://www.journaldev.com/2389/java-8-features-with-examples" TargetMode="External"/><Relationship Id="rId63" Type="http://schemas.openxmlformats.org/officeDocument/2006/relationships/hyperlink" Target="https://www.journaldev.com/721/java-annotations" TargetMode="External"/><Relationship Id="rId68" Type="http://schemas.openxmlformats.org/officeDocument/2006/relationships/hyperlink" Target="https://www.journaldev.com/2800/java-8-date-localdate-localdatetime-instant" TargetMode="External"/><Relationship Id="rId76" Type="http://schemas.openxmlformats.org/officeDocument/2006/relationships/image" Target="media/image34.png"/><Relationship Id="rId7" Type="http://schemas.openxmlformats.org/officeDocument/2006/relationships/image" Target="media/image2.png"/><Relationship Id="rId71" Type="http://schemas.openxmlformats.org/officeDocument/2006/relationships/hyperlink" Target="https://www.journaldev.com/957/java-zip-file-folder-example"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geeksforgeeks.org/volatile-keyword-in-java/" TargetMode="External"/><Relationship Id="rId45" Type="http://schemas.openxmlformats.org/officeDocument/2006/relationships/hyperlink" Target="https://www.geeksforgeeks.org/strategy-pattern-set-2/" TargetMode="External"/><Relationship Id="rId53" Type="http://schemas.openxmlformats.org/officeDocument/2006/relationships/hyperlink" Target="https://www.journaldev.com/2389/java-8-features-with-examples" TargetMode="External"/><Relationship Id="rId58" Type="http://schemas.openxmlformats.org/officeDocument/2006/relationships/hyperlink" Target="https://www.journaldev.com/2389/java-8-features-with-examples" TargetMode="External"/><Relationship Id="rId66" Type="http://schemas.openxmlformats.org/officeDocument/2006/relationships/hyperlink" Target="https://www.journaldev.com/2763/java-8-functional-interfaces" TargetMode="External"/><Relationship Id="rId74" Type="http://schemas.openxmlformats.org/officeDocument/2006/relationships/image" Target="media/image33.png"/><Relationship Id="rId79"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www.journaldev.com/java-udemy-course"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hyperlink" Target="https://www.journaldev.com/2389/java-8-features-with-examples" TargetMode="External"/><Relationship Id="rId60" Type="http://schemas.openxmlformats.org/officeDocument/2006/relationships/hyperlink" Target="http://www.oracle.com/technetwork/java/javase/downloads/jdk8-downloads-2133151.html" TargetMode="External"/><Relationship Id="rId65" Type="http://schemas.openxmlformats.org/officeDocument/2006/relationships/hyperlink" Target="https://www.journaldev.com/996/java-inner-class" TargetMode="External"/><Relationship Id="rId73" Type="http://schemas.openxmlformats.org/officeDocument/2006/relationships/hyperlink" Target="https://www.edureka.co/blog/what-is-microservices/" TargetMode="External"/><Relationship Id="rId78" Type="http://schemas.openxmlformats.org/officeDocument/2006/relationships/image" Target="media/image3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can-we-overload-or-override-static-methods-in-java/"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yperlink" Target="https://www.journaldev.com/2389/java-8-features-with-examples" TargetMode="External"/><Relationship Id="rId56" Type="http://schemas.openxmlformats.org/officeDocument/2006/relationships/hyperlink" Target="https://www.journaldev.com/2389/java-8-features-with-examples" TargetMode="External"/><Relationship Id="rId64" Type="http://schemas.openxmlformats.org/officeDocument/2006/relationships/hyperlink" Target="https://www.journaldev.com/817/java-override-annotation" TargetMode="External"/><Relationship Id="rId69" Type="http://schemas.openxmlformats.org/officeDocument/2006/relationships/hyperlink" Target="https://www.journaldev.com/1076/java-threadlocal-example" TargetMode="External"/><Relationship Id="rId77" Type="http://schemas.openxmlformats.org/officeDocument/2006/relationships/image" Target="media/image35.png"/><Relationship Id="rId8" Type="http://schemas.openxmlformats.org/officeDocument/2006/relationships/hyperlink" Target="https://www.programcreek.com/2012/11/java-field-overriding/" TargetMode="External"/><Relationship Id="rId51" Type="http://schemas.openxmlformats.org/officeDocument/2006/relationships/hyperlink" Target="https://www.journaldev.com/2389/java-8-features-with-examples" TargetMode="External"/><Relationship Id="rId72" Type="http://schemas.openxmlformats.org/officeDocument/2006/relationships/hyperlink" Target="https://www.edureka.co/blog/what-is-microservices/" TargetMode="External"/><Relationship Id="rId80"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ww.youtube.com/watch?v=sqV3pL5x8PI"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jpeg"/><Relationship Id="rId59" Type="http://schemas.openxmlformats.org/officeDocument/2006/relationships/hyperlink" Target="https://www.journaldev.com/2389/java-8-features-with-examples" TargetMode="External"/><Relationship Id="rId67" Type="http://schemas.openxmlformats.org/officeDocument/2006/relationships/hyperlink" Target="https://www.journaldev.com/2774/java-8-stream" TargetMode="External"/><Relationship Id="rId20" Type="http://schemas.openxmlformats.org/officeDocument/2006/relationships/hyperlink" Target="https://www.dynatrace.com/resources/ebooks/javabook/how-garbage-collection-works/" TargetMode="External"/><Relationship Id="rId41" Type="http://schemas.openxmlformats.org/officeDocument/2006/relationships/image" Target="media/image27.png"/><Relationship Id="rId54" Type="http://schemas.openxmlformats.org/officeDocument/2006/relationships/hyperlink" Target="https://www.journaldev.com/2389/java-8-features-with-examples" TargetMode="External"/><Relationship Id="rId62" Type="http://schemas.openxmlformats.org/officeDocument/2006/relationships/hyperlink" Target="https://www.journaldev.com/1775/multiple-inheritance-in-java" TargetMode="External"/><Relationship Id="rId70" Type="http://schemas.openxmlformats.org/officeDocument/2006/relationships/hyperlink" Target="https://www.journaldev.com/780/comparable-and-comparator-in-java-example" TargetMode="External"/><Relationship Id="rId75" Type="http://schemas.openxmlformats.org/officeDocument/2006/relationships/hyperlink" Target="https://www.edureka.co/blog/what-is-microservic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docs.oracle.com/javase/specs/jls/se8/html/jls-12.html" TargetMode="External"/><Relationship Id="rId23" Type="http://schemas.openxmlformats.org/officeDocument/2006/relationships/hyperlink" Target="https://en.wikipedia.org/wiki/Garbage_collection_(computer_scien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dn.journaldev.com/wp-content/uploads/2013/12/java-8-features-with-examples.jpg" TargetMode="External"/><Relationship Id="rId57" Type="http://schemas.openxmlformats.org/officeDocument/2006/relationships/hyperlink" Target="https://www.journaldev.com/2389/java-8-features-with-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D4F3C-5BEE-4EF0-8DF9-354DA76E6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53178</TotalTime>
  <Pages>44</Pages>
  <Words>10873</Words>
  <Characters>61977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dc:creator>
  <cp:keywords/>
  <dc:description/>
  <cp:lastModifiedBy>Manisha</cp:lastModifiedBy>
  <cp:revision>103</cp:revision>
  <dcterms:created xsi:type="dcterms:W3CDTF">2018-01-10T23:43:00Z</dcterms:created>
  <dcterms:modified xsi:type="dcterms:W3CDTF">2018-08-08T19:16:00Z</dcterms:modified>
</cp:coreProperties>
</file>